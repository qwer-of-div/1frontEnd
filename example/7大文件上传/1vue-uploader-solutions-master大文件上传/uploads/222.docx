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1E7D48" w14:textId="23C18B85" w:rsidR="0013061D" w:rsidRDefault="003B1A6E">
      <w:pPr>
        <w:jc w:val="center"/>
        <w:rPr>
          <w:sz w:val="32"/>
          <w:szCs w:val="32"/>
        </w:rPr>
      </w:pPr>
      <w:bookmarkStart w:id="0" w:name="_Hlk180164184"/>
      <w:bookmarkEnd w:id="0"/>
      <w:r>
        <w:rPr>
          <w:rFonts w:ascii="方正小标宋简体" w:eastAsia="方正小标宋简体" w:hAnsi="方正小标宋简体" w:cs="方正小标宋简体" w:hint="eastAsia"/>
          <w:b/>
          <w:sz w:val="44"/>
          <w:szCs w:val="44"/>
        </w:rPr>
        <w:t>厅堂服务操</w:t>
      </w:r>
      <w:ins w:id="1" w:author="正君 王" w:date="2025-09-02T14:46:00Z" w16du:dateUtc="2025-09-02T06:46:00Z">
        <w:r w:rsidR="00A474BF">
          <w:rPr>
            <w:rFonts w:ascii="方正小标宋简体" w:eastAsia="方正小标宋简体" w:hAnsi="方正小标宋简体" w:cs="方正小标宋简体" w:hint="eastAsia"/>
            <w:b/>
            <w:sz w:val="44"/>
            <w:szCs w:val="44"/>
          </w:rPr>
          <w:t>33</w:t>
        </w:r>
      </w:ins>
      <w:r>
        <w:rPr>
          <w:rFonts w:ascii="方正小标宋简体" w:eastAsia="方正小标宋简体" w:hAnsi="方正小标宋简体" w:cs="方正小标宋简体" w:hint="eastAsia"/>
          <w:b/>
          <w:sz w:val="44"/>
          <w:szCs w:val="44"/>
        </w:rPr>
        <w:t>作手册</w:t>
      </w:r>
      <w:ins w:id="2" w:author="正君 王" w:date="2025-09-01T15:54:00Z" w16du:dateUtc="2025-09-01T07:54:00Z">
        <w:r w:rsidR="00F87501">
          <w:rPr>
            <w:rFonts w:ascii="方正小标宋简体" w:eastAsia="方正小标宋简体" w:hAnsi="方正小标宋简体" w:cs="方正小标宋简体" w:hint="eastAsia"/>
            <w:b/>
            <w:sz w:val="44"/>
            <w:szCs w:val="44"/>
          </w:rPr>
          <w:t>1</w:t>
        </w:r>
      </w:ins>
      <w:ins w:id="3" w:author="正君 王" w:date="2025-09-01T15:55:00Z" w16du:dateUtc="2025-09-01T07:55:00Z">
        <w:r w:rsidR="00A04130">
          <w:rPr>
            <w:rFonts w:ascii="方正小标宋简体" w:eastAsia="方正小标宋简体" w:hAnsi="方正小标宋简体" w:cs="方正小标宋简体" w:hint="eastAsia"/>
            <w:b/>
            <w:sz w:val="44"/>
            <w:szCs w:val="44"/>
          </w:rPr>
          <w:t>2</w:t>
        </w:r>
      </w:ins>
    </w:p>
    <w:sdt>
      <w:sdtPr>
        <w:rPr>
          <w:rFonts w:ascii="宋体" w:hAnsi="宋体"/>
        </w:rPr>
        <w:id w:val="810583338"/>
        <w15:color w:val="DBDBDB"/>
        <w:docPartObj>
          <w:docPartGallery w:val="Table of Contents"/>
          <w:docPartUnique/>
        </w:docPartObj>
      </w:sdtPr>
      <w:sdtContent>
        <w:p w14:paraId="26B90DE5" w14:textId="77777777" w:rsidR="0013061D" w:rsidRDefault="003B1A6E">
          <w:pPr>
            <w:jc w:val="center"/>
          </w:pPr>
          <w:r>
            <w:rPr>
              <w:rFonts w:ascii="宋体" w:hAnsi="宋体"/>
            </w:rPr>
            <w:t>目录</w:t>
          </w:r>
        </w:p>
        <w:p w14:paraId="072B5323" w14:textId="5364CFA5" w:rsidR="00DC0CA1" w:rsidRDefault="003B1A6E">
          <w:pPr>
            <w:pStyle w:val="TOC1"/>
            <w:tabs>
              <w:tab w:val="right" w:leader="dot" w:pos="8296"/>
            </w:tabs>
            <w:rPr>
              <w:rFonts w:asciiTheme="minorHAnsi" w:eastAsiaTheme="minorEastAsia" w:hAnsiTheme="minorHAnsi" w:cstheme="minorBidi"/>
              <w:noProof/>
            </w:rPr>
          </w:pPr>
          <w:r>
            <w:rPr>
              <w:rFonts w:ascii="宋体" w:hAnsi="宋体" w:cs="Arial"/>
            </w:rPr>
            <w:fldChar w:fldCharType="begin"/>
          </w:r>
          <w:r>
            <w:rPr>
              <w:rFonts w:ascii="宋体" w:hAnsi="宋体"/>
            </w:rPr>
            <w:instrText xml:space="preserve">TOC \o "1-3" \h \u </w:instrText>
          </w:r>
          <w:r>
            <w:rPr>
              <w:rFonts w:ascii="宋体" w:hAnsi="宋体" w:cs="Arial"/>
            </w:rPr>
            <w:fldChar w:fldCharType="separate"/>
          </w:r>
          <w:hyperlink w:anchor="_Toc196225570" w:history="1">
            <w:r w:rsidR="00DC0CA1" w:rsidRPr="00E87449">
              <w:rPr>
                <w:rStyle w:val="ac"/>
                <w:noProof/>
              </w:rPr>
              <w:t>前言</w:t>
            </w:r>
            <w:r w:rsidR="00DC0CA1">
              <w:rPr>
                <w:noProof/>
              </w:rPr>
              <w:tab/>
            </w:r>
            <w:r w:rsidR="00DC0CA1">
              <w:rPr>
                <w:noProof/>
              </w:rPr>
              <w:fldChar w:fldCharType="begin"/>
            </w:r>
            <w:r w:rsidR="00DC0CA1">
              <w:rPr>
                <w:noProof/>
              </w:rPr>
              <w:instrText xml:space="preserve"> PAGEREF _Toc196225570 \h </w:instrText>
            </w:r>
            <w:r w:rsidR="00DC0CA1">
              <w:rPr>
                <w:noProof/>
              </w:rPr>
            </w:r>
            <w:r w:rsidR="00DC0CA1">
              <w:rPr>
                <w:noProof/>
              </w:rPr>
              <w:fldChar w:fldCharType="separate"/>
            </w:r>
            <w:r w:rsidR="00DC0CA1">
              <w:rPr>
                <w:noProof/>
              </w:rPr>
              <w:t>1</w:t>
            </w:r>
            <w:r w:rsidR="00DC0CA1">
              <w:rPr>
                <w:noProof/>
              </w:rPr>
              <w:fldChar w:fldCharType="end"/>
            </w:r>
          </w:hyperlink>
        </w:p>
        <w:p w14:paraId="24212781" w14:textId="1F674DCB" w:rsidR="00DC0CA1" w:rsidRDefault="00DC0CA1">
          <w:pPr>
            <w:pStyle w:val="TOC1"/>
            <w:tabs>
              <w:tab w:val="right" w:leader="dot" w:pos="8296"/>
            </w:tabs>
            <w:rPr>
              <w:rFonts w:asciiTheme="minorHAnsi" w:eastAsiaTheme="minorEastAsia" w:hAnsiTheme="minorHAnsi" w:cstheme="minorBidi"/>
              <w:noProof/>
            </w:rPr>
          </w:pPr>
          <w:hyperlink w:anchor="_Toc196225571" w:history="1">
            <w:r w:rsidRPr="00E87449">
              <w:rPr>
                <w:rStyle w:val="ac"/>
                <w:noProof/>
              </w:rPr>
              <w:t xml:space="preserve">1. </w:t>
            </w:r>
            <w:r w:rsidRPr="00E87449">
              <w:rPr>
                <w:rStyle w:val="ac"/>
                <w:noProof/>
              </w:rPr>
              <w:t>功能分析</w:t>
            </w:r>
            <w:r>
              <w:rPr>
                <w:noProof/>
              </w:rPr>
              <w:tab/>
            </w:r>
            <w:r>
              <w:rPr>
                <w:noProof/>
              </w:rPr>
              <w:fldChar w:fldCharType="begin"/>
            </w:r>
            <w:r>
              <w:rPr>
                <w:noProof/>
              </w:rPr>
              <w:instrText xml:space="preserve"> PAGEREF _Toc196225571 \h </w:instrText>
            </w:r>
            <w:r>
              <w:rPr>
                <w:noProof/>
              </w:rPr>
            </w:r>
            <w:r>
              <w:rPr>
                <w:noProof/>
              </w:rPr>
              <w:fldChar w:fldCharType="separate"/>
            </w:r>
            <w:r>
              <w:rPr>
                <w:noProof/>
              </w:rPr>
              <w:t>5</w:t>
            </w:r>
            <w:r>
              <w:rPr>
                <w:noProof/>
              </w:rPr>
              <w:fldChar w:fldCharType="end"/>
            </w:r>
          </w:hyperlink>
        </w:p>
        <w:p w14:paraId="26F545C6" w14:textId="70AC1072" w:rsidR="00DC0CA1" w:rsidRDefault="00DC0CA1">
          <w:pPr>
            <w:pStyle w:val="TOC2"/>
            <w:tabs>
              <w:tab w:val="right" w:leader="dot" w:pos="8296"/>
            </w:tabs>
            <w:ind w:left="420"/>
            <w:rPr>
              <w:rFonts w:asciiTheme="minorHAnsi" w:eastAsiaTheme="minorEastAsia" w:hAnsiTheme="minorHAnsi" w:cstheme="minorBidi"/>
              <w:noProof/>
            </w:rPr>
          </w:pPr>
          <w:hyperlink w:anchor="_Toc196225572" w:history="1">
            <w:r w:rsidRPr="00E87449">
              <w:rPr>
                <w:rStyle w:val="ac"/>
                <w:noProof/>
              </w:rPr>
              <w:t xml:space="preserve">1.1. </w:t>
            </w:r>
            <w:r w:rsidRPr="00E87449">
              <w:rPr>
                <w:rStyle w:val="ac"/>
                <w:noProof/>
              </w:rPr>
              <w:t>账户限制服务登记簿查询</w:t>
            </w:r>
            <w:r>
              <w:rPr>
                <w:noProof/>
              </w:rPr>
              <w:tab/>
            </w:r>
            <w:r>
              <w:rPr>
                <w:noProof/>
              </w:rPr>
              <w:fldChar w:fldCharType="begin"/>
            </w:r>
            <w:r>
              <w:rPr>
                <w:noProof/>
              </w:rPr>
              <w:instrText xml:space="preserve"> PAGEREF _Toc196225572 \h </w:instrText>
            </w:r>
            <w:r>
              <w:rPr>
                <w:noProof/>
              </w:rPr>
            </w:r>
            <w:r>
              <w:rPr>
                <w:noProof/>
              </w:rPr>
              <w:fldChar w:fldCharType="separate"/>
            </w:r>
            <w:r>
              <w:rPr>
                <w:noProof/>
              </w:rPr>
              <w:t>5</w:t>
            </w:r>
            <w:r>
              <w:rPr>
                <w:noProof/>
              </w:rPr>
              <w:fldChar w:fldCharType="end"/>
            </w:r>
          </w:hyperlink>
        </w:p>
        <w:p w14:paraId="2A828277" w14:textId="7E85CB5B" w:rsidR="00DC0CA1" w:rsidRDefault="00DC0CA1">
          <w:pPr>
            <w:pStyle w:val="TOC3"/>
            <w:tabs>
              <w:tab w:val="right" w:leader="dot" w:pos="8296"/>
            </w:tabs>
            <w:ind w:left="840"/>
            <w:rPr>
              <w:rFonts w:asciiTheme="minorHAnsi" w:eastAsiaTheme="minorEastAsia" w:hAnsiTheme="minorHAnsi" w:cstheme="minorBidi"/>
              <w:noProof/>
            </w:rPr>
          </w:pPr>
          <w:hyperlink w:anchor="_Toc196225573" w:history="1">
            <w:r w:rsidRPr="00E87449">
              <w:rPr>
                <w:rStyle w:val="ac"/>
                <w:noProof/>
              </w:rPr>
              <w:t xml:space="preserve">1.1.1. </w:t>
            </w:r>
            <w:r w:rsidRPr="00E87449">
              <w:rPr>
                <w:rStyle w:val="ac"/>
                <w:noProof/>
              </w:rPr>
              <w:t>功能描述</w:t>
            </w:r>
            <w:r>
              <w:rPr>
                <w:noProof/>
              </w:rPr>
              <w:tab/>
            </w:r>
            <w:r>
              <w:rPr>
                <w:noProof/>
              </w:rPr>
              <w:fldChar w:fldCharType="begin"/>
            </w:r>
            <w:r>
              <w:rPr>
                <w:noProof/>
              </w:rPr>
              <w:instrText xml:space="preserve"> PAGEREF _Toc196225573 \h </w:instrText>
            </w:r>
            <w:r>
              <w:rPr>
                <w:noProof/>
              </w:rPr>
            </w:r>
            <w:r>
              <w:rPr>
                <w:noProof/>
              </w:rPr>
              <w:fldChar w:fldCharType="separate"/>
            </w:r>
            <w:r>
              <w:rPr>
                <w:noProof/>
              </w:rPr>
              <w:t>5</w:t>
            </w:r>
            <w:r>
              <w:rPr>
                <w:noProof/>
              </w:rPr>
              <w:fldChar w:fldCharType="end"/>
            </w:r>
          </w:hyperlink>
        </w:p>
        <w:p w14:paraId="6BD3D849" w14:textId="348F0AA4" w:rsidR="00DC0CA1" w:rsidRDefault="00DC0CA1">
          <w:pPr>
            <w:pStyle w:val="TOC3"/>
            <w:tabs>
              <w:tab w:val="right" w:leader="dot" w:pos="8296"/>
            </w:tabs>
            <w:ind w:left="840"/>
            <w:rPr>
              <w:rFonts w:asciiTheme="minorHAnsi" w:eastAsiaTheme="minorEastAsia" w:hAnsiTheme="minorHAnsi" w:cstheme="minorBidi"/>
              <w:noProof/>
            </w:rPr>
          </w:pPr>
          <w:hyperlink w:anchor="_Toc196225574" w:history="1">
            <w:r w:rsidRPr="00E87449">
              <w:rPr>
                <w:rStyle w:val="ac"/>
                <w:noProof/>
              </w:rPr>
              <w:t xml:space="preserve">1.1.2. </w:t>
            </w:r>
            <w:r w:rsidRPr="00E87449">
              <w:rPr>
                <w:rStyle w:val="ac"/>
                <w:noProof/>
              </w:rPr>
              <w:t>操作权限</w:t>
            </w:r>
            <w:r>
              <w:rPr>
                <w:noProof/>
              </w:rPr>
              <w:tab/>
            </w:r>
            <w:r>
              <w:rPr>
                <w:noProof/>
              </w:rPr>
              <w:fldChar w:fldCharType="begin"/>
            </w:r>
            <w:r>
              <w:rPr>
                <w:noProof/>
              </w:rPr>
              <w:instrText xml:space="preserve"> PAGEREF _Toc196225574 \h </w:instrText>
            </w:r>
            <w:r>
              <w:rPr>
                <w:noProof/>
              </w:rPr>
            </w:r>
            <w:r>
              <w:rPr>
                <w:noProof/>
              </w:rPr>
              <w:fldChar w:fldCharType="separate"/>
            </w:r>
            <w:r>
              <w:rPr>
                <w:noProof/>
              </w:rPr>
              <w:t>5</w:t>
            </w:r>
            <w:r>
              <w:rPr>
                <w:noProof/>
              </w:rPr>
              <w:fldChar w:fldCharType="end"/>
            </w:r>
          </w:hyperlink>
        </w:p>
        <w:p w14:paraId="391D462E" w14:textId="364B4351" w:rsidR="00DC0CA1" w:rsidRDefault="00DC0CA1">
          <w:pPr>
            <w:pStyle w:val="TOC3"/>
            <w:tabs>
              <w:tab w:val="right" w:leader="dot" w:pos="8296"/>
            </w:tabs>
            <w:ind w:left="840"/>
            <w:rPr>
              <w:rFonts w:asciiTheme="minorHAnsi" w:eastAsiaTheme="minorEastAsia" w:hAnsiTheme="minorHAnsi" w:cstheme="minorBidi"/>
              <w:noProof/>
            </w:rPr>
          </w:pPr>
          <w:hyperlink w:anchor="_Toc196225575" w:history="1">
            <w:r w:rsidRPr="00E87449">
              <w:rPr>
                <w:rStyle w:val="ac"/>
                <w:noProof/>
              </w:rPr>
              <w:t xml:space="preserve">1.1.3. </w:t>
            </w:r>
            <w:r w:rsidRPr="00E87449">
              <w:rPr>
                <w:rStyle w:val="ac"/>
                <w:noProof/>
              </w:rPr>
              <w:t>操作流程</w:t>
            </w:r>
            <w:r>
              <w:rPr>
                <w:noProof/>
              </w:rPr>
              <w:tab/>
            </w:r>
            <w:r>
              <w:rPr>
                <w:noProof/>
              </w:rPr>
              <w:fldChar w:fldCharType="begin"/>
            </w:r>
            <w:r>
              <w:rPr>
                <w:noProof/>
              </w:rPr>
              <w:instrText xml:space="preserve"> PAGEREF _Toc196225575 \h </w:instrText>
            </w:r>
            <w:r>
              <w:rPr>
                <w:noProof/>
              </w:rPr>
            </w:r>
            <w:r>
              <w:rPr>
                <w:noProof/>
              </w:rPr>
              <w:fldChar w:fldCharType="separate"/>
            </w:r>
            <w:r>
              <w:rPr>
                <w:noProof/>
              </w:rPr>
              <w:t>5</w:t>
            </w:r>
            <w:r>
              <w:rPr>
                <w:noProof/>
              </w:rPr>
              <w:fldChar w:fldCharType="end"/>
            </w:r>
          </w:hyperlink>
        </w:p>
        <w:p w14:paraId="331A2EA6" w14:textId="456F8982" w:rsidR="00DC0CA1" w:rsidRDefault="00DC0CA1">
          <w:pPr>
            <w:pStyle w:val="TOC3"/>
            <w:tabs>
              <w:tab w:val="right" w:leader="dot" w:pos="8296"/>
            </w:tabs>
            <w:ind w:left="840"/>
            <w:rPr>
              <w:rFonts w:asciiTheme="minorHAnsi" w:eastAsiaTheme="minorEastAsia" w:hAnsiTheme="minorHAnsi" w:cstheme="minorBidi"/>
              <w:noProof/>
            </w:rPr>
          </w:pPr>
          <w:hyperlink w:anchor="_Toc196225576" w:history="1">
            <w:r w:rsidRPr="00E87449">
              <w:rPr>
                <w:rStyle w:val="ac"/>
                <w:noProof/>
              </w:rPr>
              <w:t xml:space="preserve">1.1.4. </w:t>
            </w:r>
            <w:r w:rsidRPr="00E87449">
              <w:rPr>
                <w:rStyle w:val="ac"/>
                <w:noProof/>
              </w:rPr>
              <w:t>注意事项</w:t>
            </w:r>
            <w:r>
              <w:rPr>
                <w:noProof/>
              </w:rPr>
              <w:tab/>
            </w:r>
            <w:r>
              <w:rPr>
                <w:noProof/>
              </w:rPr>
              <w:fldChar w:fldCharType="begin"/>
            </w:r>
            <w:r>
              <w:rPr>
                <w:noProof/>
              </w:rPr>
              <w:instrText xml:space="preserve"> PAGEREF _Toc196225576 \h </w:instrText>
            </w:r>
            <w:r>
              <w:rPr>
                <w:noProof/>
              </w:rPr>
            </w:r>
            <w:r>
              <w:rPr>
                <w:noProof/>
              </w:rPr>
              <w:fldChar w:fldCharType="separate"/>
            </w:r>
            <w:r>
              <w:rPr>
                <w:noProof/>
              </w:rPr>
              <w:t>7</w:t>
            </w:r>
            <w:r>
              <w:rPr>
                <w:noProof/>
              </w:rPr>
              <w:fldChar w:fldCharType="end"/>
            </w:r>
          </w:hyperlink>
        </w:p>
        <w:p w14:paraId="0E7C6B47" w14:textId="18EC317F" w:rsidR="00DC0CA1" w:rsidRDefault="00DC0CA1">
          <w:pPr>
            <w:pStyle w:val="TOC2"/>
            <w:tabs>
              <w:tab w:val="right" w:leader="dot" w:pos="8296"/>
            </w:tabs>
            <w:ind w:left="420"/>
            <w:rPr>
              <w:rFonts w:asciiTheme="minorHAnsi" w:eastAsiaTheme="minorEastAsia" w:hAnsiTheme="minorHAnsi" w:cstheme="minorBidi"/>
              <w:noProof/>
            </w:rPr>
          </w:pPr>
          <w:hyperlink w:anchor="_Toc196225577" w:history="1">
            <w:r w:rsidRPr="00E87449">
              <w:rPr>
                <w:rStyle w:val="ac"/>
                <w:noProof/>
              </w:rPr>
              <w:t xml:space="preserve">1.2. </w:t>
            </w:r>
            <w:r w:rsidRPr="00E87449">
              <w:rPr>
                <w:rStyle w:val="ac"/>
                <w:noProof/>
              </w:rPr>
              <w:t>特殊事项限制服务登记薄查询</w:t>
            </w:r>
            <w:r>
              <w:rPr>
                <w:noProof/>
              </w:rPr>
              <w:tab/>
            </w:r>
            <w:r>
              <w:rPr>
                <w:noProof/>
              </w:rPr>
              <w:fldChar w:fldCharType="begin"/>
            </w:r>
            <w:r>
              <w:rPr>
                <w:noProof/>
              </w:rPr>
              <w:instrText xml:space="preserve"> PAGEREF _Toc196225577 \h </w:instrText>
            </w:r>
            <w:r>
              <w:rPr>
                <w:noProof/>
              </w:rPr>
            </w:r>
            <w:r>
              <w:rPr>
                <w:noProof/>
              </w:rPr>
              <w:fldChar w:fldCharType="separate"/>
            </w:r>
            <w:r>
              <w:rPr>
                <w:noProof/>
              </w:rPr>
              <w:t>7</w:t>
            </w:r>
            <w:r>
              <w:rPr>
                <w:noProof/>
              </w:rPr>
              <w:fldChar w:fldCharType="end"/>
            </w:r>
          </w:hyperlink>
        </w:p>
        <w:p w14:paraId="562C3585" w14:textId="274A7885" w:rsidR="00DC0CA1" w:rsidRDefault="00DC0CA1">
          <w:pPr>
            <w:pStyle w:val="TOC3"/>
            <w:tabs>
              <w:tab w:val="right" w:leader="dot" w:pos="8296"/>
            </w:tabs>
            <w:ind w:left="840"/>
            <w:rPr>
              <w:rFonts w:asciiTheme="minorHAnsi" w:eastAsiaTheme="minorEastAsia" w:hAnsiTheme="minorHAnsi" w:cstheme="minorBidi"/>
              <w:noProof/>
            </w:rPr>
          </w:pPr>
          <w:hyperlink w:anchor="_Toc196225578" w:history="1">
            <w:r w:rsidRPr="00E87449">
              <w:rPr>
                <w:rStyle w:val="ac"/>
                <w:noProof/>
              </w:rPr>
              <w:t xml:space="preserve">1.2.1. </w:t>
            </w:r>
            <w:r w:rsidRPr="00E87449">
              <w:rPr>
                <w:rStyle w:val="ac"/>
                <w:noProof/>
              </w:rPr>
              <w:t>功能描述</w:t>
            </w:r>
            <w:r>
              <w:rPr>
                <w:noProof/>
              </w:rPr>
              <w:tab/>
            </w:r>
            <w:r>
              <w:rPr>
                <w:noProof/>
              </w:rPr>
              <w:fldChar w:fldCharType="begin"/>
            </w:r>
            <w:r>
              <w:rPr>
                <w:noProof/>
              </w:rPr>
              <w:instrText xml:space="preserve"> PAGEREF _Toc196225578 \h </w:instrText>
            </w:r>
            <w:r>
              <w:rPr>
                <w:noProof/>
              </w:rPr>
            </w:r>
            <w:r>
              <w:rPr>
                <w:noProof/>
              </w:rPr>
              <w:fldChar w:fldCharType="separate"/>
            </w:r>
            <w:r>
              <w:rPr>
                <w:noProof/>
              </w:rPr>
              <w:t>7</w:t>
            </w:r>
            <w:r>
              <w:rPr>
                <w:noProof/>
              </w:rPr>
              <w:fldChar w:fldCharType="end"/>
            </w:r>
          </w:hyperlink>
        </w:p>
        <w:p w14:paraId="790E0807" w14:textId="1573D2BB" w:rsidR="00DC0CA1" w:rsidRDefault="00DC0CA1">
          <w:pPr>
            <w:pStyle w:val="TOC3"/>
            <w:tabs>
              <w:tab w:val="right" w:leader="dot" w:pos="8296"/>
            </w:tabs>
            <w:ind w:left="840"/>
            <w:rPr>
              <w:rFonts w:asciiTheme="minorHAnsi" w:eastAsiaTheme="minorEastAsia" w:hAnsiTheme="minorHAnsi" w:cstheme="minorBidi"/>
              <w:noProof/>
            </w:rPr>
          </w:pPr>
          <w:hyperlink w:anchor="_Toc196225579" w:history="1">
            <w:r w:rsidRPr="00E87449">
              <w:rPr>
                <w:rStyle w:val="ac"/>
                <w:noProof/>
              </w:rPr>
              <w:t xml:space="preserve">1.2.2. </w:t>
            </w:r>
            <w:r w:rsidRPr="00E87449">
              <w:rPr>
                <w:rStyle w:val="ac"/>
                <w:noProof/>
              </w:rPr>
              <w:t>操作权限</w:t>
            </w:r>
            <w:r>
              <w:rPr>
                <w:noProof/>
              </w:rPr>
              <w:tab/>
            </w:r>
            <w:r>
              <w:rPr>
                <w:noProof/>
              </w:rPr>
              <w:fldChar w:fldCharType="begin"/>
            </w:r>
            <w:r>
              <w:rPr>
                <w:noProof/>
              </w:rPr>
              <w:instrText xml:space="preserve"> PAGEREF _Toc196225579 \h </w:instrText>
            </w:r>
            <w:r>
              <w:rPr>
                <w:noProof/>
              </w:rPr>
            </w:r>
            <w:r>
              <w:rPr>
                <w:noProof/>
              </w:rPr>
              <w:fldChar w:fldCharType="separate"/>
            </w:r>
            <w:r>
              <w:rPr>
                <w:noProof/>
              </w:rPr>
              <w:t>8</w:t>
            </w:r>
            <w:r>
              <w:rPr>
                <w:noProof/>
              </w:rPr>
              <w:fldChar w:fldCharType="end"/>
            </w:r>
          </w:hyperlink>
        </w:p>
        <w:p w14:paraId="2A56F725" w14:textId="19FF35C5" w:rsidR="00DC0CA1" w:rsidRDefault="00DC0CA1">
          <w:pPr>
            <w:pStyle w:val="TOC3"/>
            <w:tabs>
              <w:tab w:val="right" w:leader="dot" w:pos="8296"/>
            </w:tabs>
            <w:ind w:left="840"/>
            <w:rPr>
              <w:rFonts w:asciiTheme="minorHAnsi" w:eastAsiaTheme="minorEastAsia" w:hAnsiTheme="minorHAnsi" w:cstheme="minorBidi"/>
              <w:noProof/>
            </w:rPr>
          </w:pPr>
          <w:hyperlink w:anchor="_Toc196225580" w:history="1">
            <w:r w:rsidRPr="00E87449">
              <w:rPr>
                <w:rStyle w:val="ac"/>
                <w:noProof/>
              </w:rPr>
              <w:t xml:space="preserve">1.2.3. </w:t>
            </w:r>
            <w:r w:rsidRPr="00E87449">
              <w:rPr>
                <w:rStyle w:val="ac"/>
                <w:noProof/>
              </w:rPr>
              <w:t>操作流程</w:t>
            </w:r>
            <w:r>
              <w:rPr>
                <w:noProof/>
              </w:rPr>
              <w:tab/>
            </w:r>
            <w:r>
              <w:rPr>
                <w:noProof/>
              </w:rPr>
              <w:fldChar w:fldCharType="begin"/>
            </w:r>
            <w:r>
              <w:rPr>
                <w:noProof/>
              </w:rPr>
              <w:instrText xml:space="preserve"> PAGEREF _Toc196225580 \h </w:instrText>
            </w:r>
            <w:r>
              <w:rPr>
                <w:noProof/>
              </w:rPr>
            </w:r>
            <w:r>
              <w:rPr>
                <w:noProof/>
              </w:rPr>
              <w:fldChar w:fldCharType="separate"/>
            </w:r>
            <w:r>
              <w:rPr>
                <w:noProof/>
              </w:rPr>
              <w:t>8</w:t>
            </w:r>
            <w:r>
              <w:rPr>
                <w:noProof/>
              </w:rPr>
              <w:fldChar w:fldCharType="end"/>
            </w:r>
          </w:hyperlink>
        </w:p>
        <w:p w14:paraId="655410FE" w14:textId="446CC95B" w:rsidR="00DC0CA1" w:rsidRDefault="00DC0CA1">
          <w:pPr>
            <w:pStyle w:val="TOC3"/>
            <w:tabs>
              <w:tab w:val="right" w:leader="dot" w:pos="8296"/>
            </w:tabs>
            <w:ind w:left="840"/>
            <w:rPr>
              <w:rFonts w:asciiTheme="minorHAnsi" w:eastAsiaTheme="minorEastAsia" w:hAnsiTheme="minorHAnsi" w:cstheme="minorBidi"/>
              <w:noProof/>
            </w:rPr>
          </w:pPr>
          <w:hyperlink w:anchor="_Toc196225581" w:history="1">
            <w:r w:rsidRPr="00E87449">
              <w:rPr>
                <w:rStyle w:val="ac"/>
                <w:noProof/>
              </w:rPr>
              <w:t xml:space="preserve">1.2.4. </w:t>
            </w:r>
            <w:r w:rsidRPr="00E87449">
              <w:rPr>
                <w:rStyle w:val="ac"/>
                <w:noProof/>
              </w:rPr>
              <w:t>注意事项</w:t>
            </w:r>
            <w:r>
              <w:rPr>
                <w:noProof/>
              </w:rPr>
              <w:tab/>
            </w:r>
            <w:r>
              <w:rPr>
                <w:noProof/>
              </w:rPr>
              <w:fldChar w:fldCharType="begin"/>
            </w:r>
            <w:r>
              <w:rPr>
                <w:noProof/>
              </w:rPr>
              <w:instrText xml:space="preserve"> PAGEREF _Toc196225581 \h </w:instrText>
            </w:r>
            <w:r>
              <w:rPr>
                <w:noProof/>
              </w:rPr>
            </w:r>
            <w:r>
              <w:rPr>
                <w:noProof/>
              </w:rPr>
              <w:fldChar w:fldCharType="separate"/>
            </w:r>
            <w:r>
              <w:rPr>
                <w:noProof/>
              </w:rPr>
              <w:t>9</w:t>
            </w:r>
            <w:r>
              <w:rPr>
                <w:noProof/>
              </w:rPr>
              <w:fldChar w:fldCharType="end"/>
            </w:r>
          </w:hyperlink>
        </w:p>
        <w:p w14:paraId="651CD635" w14:textId="4642B89B" w:rsidR="00DC0CA1" w:rsidRDefault="00DC0CA1">
          <w:pPr>
            <w:pStyle w:val="TOC2"/>
            <w:tabs>
              <w:tab w:val="right" w:leader="dot" w:pos="8296"/>
            </w:tabs>
            <w:ind w:left="420"/>
            <w:rPr>
              <w:rFonts w:asciiTheme="minorHAnsi" w:eastAsiaTheme="minorEastAsia" w:hAnsiTheme="minorHAnsi" w:cstheme="minorBidi"/>
              <w:noProof/>
            </w:rPr>
          </w:pPr>
          <w:hyperlink w:anchor="_Toc196225582" w:history="1">
            <w:r w:rsidRPr="00E87449">
              <w:rPr>
                <w:rStyle w:val="ac"/>
                <w:noProof/>
              </w:rPr>
              <w:t xml:space="preserve">1.3. </w:t>
            </w:r>
            <w:r w:rsidRPr="00E87449">
              <w:rPr>
                <w:rStyle w:val="ac"/>
                <w:noProof/>
              </w:rPr>
              <w:t>解控跨机构核实</w:t>
            </w:r>
            <w:r>
              <w:rPr>
                <w:noProof/>
              </w:rPr>
              <w:tab/>
            </w:r>
            <w:r>
              <w:rPr>
                <w:noProof/>
              </w:rPr>
              <w:fldChar w:fldCharType="begin"/>
            </w:r>
            <w:r>
              <w:rPr>
                <w:noProof/>
              </w:rPr>
              <w:instrText xml:space="preserve"> PAGEREF _Toc196225582 \h </w:instrText>
            </w:r>
            <w:r>
              <w:rPr>
                <w:noProof/>
              </w:rPr>
            </w:r>
            <w:r>
              <w:rPr>
                <w:noProof/>
              </w:rPr>
              <w:fldChar w:fldCharType="separate"/>
            </w:r>
            <w:r>
              <w:rPr>
                <w:noProof/>
              </w:rPr>
              <w:t>10</w:t>
            </w:r>
            <w:r>
              <w:rPr>
                <w:noProof/>
              </w:rPr>
              <w:fldChar w:fldCharType="end"/>
            </w:r>
          </w:hyperlink>
        </w:p>
        <w:p w14:paraId="1E52ABB6" w14:textId="0A15F98B" w:rsidR="00DC0CA1" w:rsidRDefault="00DC0CA1">
          <w:pPr>
            <w:pStyle w:val="TOC3"/>
            <w:tabs>
              <w:tab w:val="right" w:leader="dot" w:pos="8296"/>
            </w:tabs>
            <w:ind w:left="840"/>
            <w:rPr>
              <w:rFonts w:asciiTheme="minorHAnsi" w:eastAsiaTheme="minorEastAsia" w:hAnsiTheme="minorHAnsi" w:cstheme="minorBidi"/>
              <w:noProof/>
            </w:rPr>
          </w:pPr>
          <w:hyperlink w:anchor="_Toc196225583" w:history="1">
            <w:r w:rsidRPr="00E87449">
              <w:rPr>
                <w:rStyle w:val="ac"/>
                <w:noProof/>
              </w:rPr>
              <w:t xml:space="preserve">1.3.1. </w:t>
            </w:r>
            <w:r w:rsidRPr="00E87449">
              <w:rPr>
                <w:rStyle w:val="ac"/>
                <w:noProof/>
              </w:rPr>
              <w:t>功能描述</w:t>
            </w:r>
            <w:r>
              <w:rPr>
                <w:noProof/>
              </w:rPr>
              <w:tab/>
            </w:r>
            <w:r>
              <w:rPr>
                <w:noProof/>
              </w:rPr>
              <w:fldChar w:fldCharType="begin"/>
            </w:r>
            <w:r>
              <w:rPr>
                <w:noProof/>
              </w:rPr>
              <w:instrText xml:space="preserve"> PAGEREF _Toc196225583 \h </w:instrText>
            </w:r>
            <w:r>
              <w:rPr>
                <w:noProof/>
              </w:rPr>
            </w:r>
            <w:r>
              <w:rPr>
                <w:noProof/>
              </w:rPr>
              <w:fldChar w:fldCharType="separate"/>
            </w:r>
            <w:r>
              <w:rPr>
                <w:noProof/>
              </w:rPr>
              <w:t>10</w:t>
            </w:r>
            <w:r>
              <w:rPr>
                <w:noProof/>
              </w:rPr>
              <w:fldChar w:fldCharType="end"/>
            </w:r>
          </w:hyperlink>
        </w:p>
        <w:p w14:paraId="649233A4" w14:textId="241592A7" w:rsidR="00DC0CA1" w:rsidRDefault="00DC0CA1">
          <w:pPr>
            <w:pStyle w:val="TOC3"/>
            <w:tabs>
              <w:tab w:val="right" w:leader="dot" w:pos="8296"/>
            </w:tabs>
            <w:ind w:left="840"/>
            <w:rPr>
              <w:rFonts w:asciiTheme="minorHAnsi" w:eastAsiaTheme="minorEastAsia" w:hAnsiTheme="minorHAnsi" w:cstheme="minorBidi"/>
              <w:noProof/>
            </w:rPr>
          </w:pPr>
          <w:hyperlink w:anchor="_Toc196225584" w:history="1">
            <w:r w:rsidRPr="00E87449">
              <w:rPr>
                <w:rStyle w:val="ac"/>
                <w:noProof/>
              </w:rPr>
              <w:t xml:space="preserve">1.3.2. </w:t>
            </w:r>
            <w:r w:rsidRPr="00E87449">
              <w:rPr>
                <w:rStyle w:val="ac"/>
                <w:noProof/>
              </w:rPr>
              <w:t>操作权限</w:t>
            </w:r>
            <w:r>
              <w:rPr>
                <w:noProof/>
              </w:rPr>
              <w:tab/>
            </w:r>
            <w:r>
              <w:rPr>
                <w:noProof/>
              </w:rPr>
              <w:fldChar w:fldCharType="begin"/>
            </w:r>
            <w:r>
              <w:rPr>
                <w:noProof/>
              </w:rPr>
              <w:instrText xml:space="preserve"> PAGEREF _Toc196225584 \h </w:instrText>
            </w:r>
            <w:r>
              <w:rPr>
                <w:noProof/>
              </w:rPr>
            </w:r>
            <w:r>
              <w:rPr>
                <w:noProof/>
              </w:rPr>
              <w:fldChar w:fldCharType="separate"/>
            </w:r>
            <w:r>
              <w:rPr>
                <w:noProof/>
              </w:rPr>
              <w:t>10</w:t>
            </w:r>
            <w:r>
              <w:rPr>
                <w:noProof/>
              </w:rPr>
              <w:fldChar w:fldCharType="end"/>
            </w:r>
          </w:hyperlink>
        </w:p>
        <w:p w14:paraId="57D40234" w14:textId="31D633FE" w:rsidR="00DC0CA1" w:rsidRDefault="00DC0CA1">
          <w:pPr>
            <w:pStyle w:val="TOC3"/>
            <w:tabs>
              <w:tab w:val="right" w:leader="dot" w:pos="8296"/>
            </w:tabs>
            <w:ind w:left="840"/>
            <w:rPr>
              <w:rFonts w:asciiTheme="minorHAnsi" w:eastAsiaTheme="minorEastAsia" w:hAnsiTheme="minorHAnsi" w:cstheme="minorBidi"/>
              <w:noProof/>
            </w:rPr>
          </w:pPr>
          <w:hyperlink w:anchor="_Toc196225585" w:history="1">
            <w:r w:rsidRPr="00E87449">
              <w:rPr>
                <w:rStyle w:val="ac"/>
                <w:noProof/>
              </w:rPr>
              <w:t xml:space="preserve">1.3.3. </w:t>
            </w:r>
            <w:r w:rsidRPr="00E87449">
              <w:rPr>
                <w:rStyle w:val="ac"/>
                <w:noProof/>
              </w:rPr>
              <w:t>操作流程</w:t>
            </w:r>
            <w:r>
              <w:rPr>
                <w:noProof/>
              </w:rPr>
              <w:tab/>
            </w:r>
            <w:r>
              <w:rPr>
                <w:noProof/>
              </w:rPr>
              <w:fldChar w:fldCharType="begin"/>
            </w:r>
            <w:r>
              <w:rPr>
                <w:noProof/>
              </w:rPr>
              <w:instrText xml:space="preserve"> PAGEREF _Toc196225585 \h </w:instrText>
            </w:r>
            <w:r>
              <w:rPr>
                <w:noProof/>
              </w:rPr>
            </w:r>
            <w:r>
              <w:rPr>
                <w:noProof/>
              </w:rPr>
              <w:fldChar w:fldCharType="separate"/>
            </w:r>
            <w:r>
              <w:rPr>
                <w:noProof/>
              </w:rPr>
              <w:t>10</w:t>
            </w:r>
            <w:r>
              <w:rPr>
                <w:noProof/>
              </w:rPr>
              <w:fldChar w:fldCharType="end"/>
            </w:r>
          </w:hyperlink>
        </w:p>
        <w:p w14:paraId="7B6566BE" w14:textId="710F4737" w:rsidR="00DC0CA1" w:rsidRDefault="00DC0CA1">
          <w:pPr>
            <w:pStyle w:val="TOC3"/>
            <w:tabs>
              <w:tab w:val="right" w:leader="dot" w:pos="8296"/>
            </w:tabs>
            <w:ind w:left="840"/>
            <w:rPr>
              <w:rFonts w:asciiTheme="minorHAnsi" w:eastAsiaTheme="minorEastAsia" w:hAnsiTheme="minorHAnsi" w:cstheme="minorBidi"/>
              <w:noProof/>
            </w:rPr>
          </w:pPr>
          <w:hyperlink w:anchor="_Toc196225586" w:history="1">
            <w:r w:rsidRPr="00E87449">
              <w:rPr>
                <w:rStyle w:val="ac"/>
                <w:noProof/>
              </w:rPr>
              <w:t xml:space="preserve">1.3.4. </w:t>
            </w:r>
            <w:r w:rsidRPr="00E87449">
              <w:rPr>
                <w:rStyle w:val="ac"/>
                <w:noProof/>
              </w:rPr>
              <w:t>注意事项</w:t>
            </w:r>
            <w:r>
              <w:rPr>
                <w:noProof/>
              </w:rPr>
              <w:tab/>
            </w:r>
            <w:r>
              <w:rPr>
                <w:noProof/>
              </w:rPr>
              <w:fldChar w:fldCharType="begin"/>
            </w:r>
            <w:r>
              <w:rPr>
                <w:noProof/>
              </w:rPr>
              <w:instrText xml:space="preserve"> PAGEREF _Toc196225586 \h </w:instrText>
            </w:r>
            <w:r>
              <w:rPr>
                <w:noProof/>
              </w:rPr>
            </w:r>
            <w:r>
              <w:rPr>
                <w:noProof/>
              </w:rPr>
              <w:fldChar w:fldCharType="separate"/>
            </w:r>
            <w:r>
              <w:rPr>
                <w:noProof/>
              </w:rPr>
              <w:t>16</w:t>
            </w:r>
            <w:r>
              <w:rPr>
                <w:noProof/>
              </w:rPr>
              <w:fldChar w:fldCharType="end"/>
            </w:r>
          </w:hyperlink>
        </w:p>
        <w:p w14:paraId="7C238FC4" w14:textId="36A8DD70" w:rsidR="00DC0CA1" w:rsidRDefault="00DC0CA1">
          <w:pPr>
            <w:pStyle w:val="TOC2"/>
            <w:tabs>
              <w:tab w:val="right" w:leader="dot" w:pos="8296"/>
            </w:tabs>
            <w:ind w:left="420"/>
            <w:rPr>
              <w:rFonts w:asciiTheme="minorHAnsi" w:eastAsiaTheme="minorEastAsia" w:hAnsiTheme="minorHAnsi" w:cstheme="minorBidi"/>
              <w:noProof/>
            </w:rPr>
          </w:pPr>
          <w:hyperlink w:anchor="_Toc196225587" w:history="1">
            <w:r w:rsidRPr="00E87449">
              <w:rPr>
                <w:rStyle w:val="ac"/>
                <w:noProof/>
              </w:rPr>
              <w:t xml:space="preserve">1.4. </w:t>
            </w:r>
            <w:r w:rsidRPr="00E87449">
              <w:rPr>
                <w:rStyle w:val="ac"/>
                <w:noProof/>
              </w:rPr>
              <w:t>强化风险识别</w:t>
            </w:r>
            <w:r>
              <w:rPr>
                <w:noProof/>
              </w:rPr>
              <w:tab/>
            </w:r>
            <w:r>
              <w:rPr>
                <w:noProof/>
              </w:rPr>
              <w:fldChar w:fldCharType="begin"/>
            </w:r>
            <w:r>
              <w:rPr>
                <w:noProof/>
              </w:rPr>
              <w:instrText xml:space="preserve"> PAGEREF _Toc196225587 \h </w:instrText>
            </w:r>
            <w:r>
              <w:rPr>
                <w:noProof/>
              </w:rPr>
            </w:r>
            <w:r>
              <w:rPr>
                <w:noProof/>
              </w:rPr>
              <w:fldChar w:fldCharType="separate"/>
            </w:r>
            <w:r>
              <w:rPr>
                <w:noProof/>
              </w:rPr>
              <w:t>16</w:t>
            </w:r>
            <w:r>
              <w:rPr>
                <w:noProof/>
              </w:rPr>
              <w:fldChar w:fldCharType="end"/>
            </w:r>
          </w:hyperlink>
        </w:p>
        <w:p w14:paraId="7B4F3F12" w14:textId="3DBC7BBA" w:rsidR="00DC0CA1" w:rsidRDefault="00DC0CA1">
          <w:pPr>
            <w:pStyle w:val="TOC3"/>
            <w:tabs>
              <w:tab w:val="right" w:leader="dot" w:pos="8296"/>
            </w:tabs>
            <w:ind w:left="840"/>
            <w:rPr>
              <w:rFonts w:asciiTheme="minorHAnsi" w:eastAsiaTheme="minorEastAsia" w:hAnsiTheme="minorHAnsi" w:cstheme="minorBidi"/>
              <w:noProof/>
            </w:rPr>
          </w:pPr>
          <w:hyperlink w:anchor="_Toc196225588" w:history="1">
            <w:r w:rsidRPr="00E87449">
              <w:rPr>
                <w:rStyle w:val="ac"/>
                <w:noProof/>
              </w:rPr>
              <w:t xml:space="preserve">1.4.1. </w:t>
            </w:r>
            <w:r w:rsidRPr="00E87449">
              <w:rPr>
                <w:rStyle w:val="ac"/>
                <w:noProof/>
              </w:rPr>
              <w:t>功能描述</w:t>
            </w:r>
            <w:r>
              <w:rPr>
                <w:noProof/>
              </w:rPr>
              <w:tab/>
            </w:r>
            <w:r>
              <w:rPr>
                <w:noProof/>
              </w:rPr>
              <w:fldChar w:fldCharType="begin"/>
            </w:r>
            <w:r>
              <w:rPr>
                <w:noProof/>
              </w:rPr>
              <w:instrText xml:space="preserve"> PAGEREF _Toc196225588 \h </w:instrText>
            </w:r>
            <w:r>
              <w:rPr>
                <w:noProof/>
              </w:rPr>
            </w:r>
            <w:r>
              <w:rPr>
                <w:noProof/>
              </w:rPr>
              <w:fldChar w:fldCharType="separate"/>
            </w:r>
            <w:r>
              <w:rPr>
                <w:noProof/>
              </w:rPr>
              <w:t>16</w:t>
            </w:r>
            <w:r>
              <w:rPr>
                <w:noProof/>
              </w:rPr>
              <w:fldChar w:fldCharType="end"/>
            </w:r>
          </w:hyperlink>
        </w:p>
        <w:p w14:paraId="2A3392E5" w14:textId="4D88CA12" w:rsidR="00DC0CA1" w:rsidRDefault="00DC0CA1">
          <w:pPr>
            <w:pStyle w:val="TOC3"/>
            <w:tabs>
              <w:tab w:val="right" w:leader="dot" w:pos="8296"/>
            </w:tabs>
            <w:ind w:left="840"/>
            <w:rPr>
              <w:rFonts w:asciiTheme="minorHAnsi" w:eastAsiaTheme="minorEastAsia" w:hAnsiTheme="minorHAnsi" w:cstheme="minorBidi"/>
              <w:noProof/>
            </w:rPr>
          </w:pPr>
          <w:hyperlink w:anchor="_Toc196225589" w:history="1">
            <w:r w:rsidRPr="00E87449">
              <w:rPr>
                <w:rStyle w:val="ac"/>
                <w:noProof/>
              </w:rPr>
              <w:t xml:space="preserve">1.4.2. </w:t>
            </w:r>
            <w:r w:rsidRPr="00E87449">
              <w:rPr>
                <w:rStyle w:val="ac"/>
                <w:noProof/>
              </w:rPr>
              <w:t>操作权限</w:t>
            </w:r>
            <w:r>
              <w:rPr>
                <w:noProof/>
              </w:rPr>
              <w:tab/>
            </w:r>
            <w:r>
              <w:rPr>
                <w:noProof/>
              </w:rPr>
              <w:fldChar w:fldCharType="begin"/>
            </w:r>
            <w:r>
              <w:rPr>
                <w:noProof/>
              </w:rPr>
              <w:instrText xml:space="preserve"> PAGEREF _Toc196225589 \h </w:instrText>
            </w:r>
            <w:r>
              <w:rPr>
                <w:noProof/>
              </w:rPr>
            </w:r>
            <w:r>
              <w:rPr>
                <w:noProof/>
              </w:rPr>
              <w:fldChar w:fldCharType="separate"/>
            </w:r>
            <w:r>
              <w:rPr>
                <w:noProof/>
              </w:rPr>
              <w:t>16</w:t>
            </w:r>
            <w:r>
              <w:rPr>
                <w:noProof/>
              </w:rPr>
              <w:fldChar w:fldCharType="end"/>
            </w:r>
          </w:hyperlink>
        </w:p>
        <w:p w14:paraId="179730B0" w14:textId="21F6CEBE" w:rsidR="00DC0CA1" w:rsidRDefault="00DC0CA1">
          <w:pPr>
            <w:pStyle w:val="TOC3"/>
            <w:tabs>
              <w:tab w:val="right" w:leader="dot" w:pos="8296"/>
            </w:tabs>
            <w:ind w:left="840"/>
            <w:rPr>
              <w:rFonts w:asciiTheme="minorHAnsi" w:eastAsiaTheme="minorEastAsia" w:hAnsiTheme="minorHAnsi" w:cstheme="minorBidi"/>
              <w:noProof/>
            </w:rPr>
          </w:pPr>
          <w:hyperlink w:anchor="_Toc196225590" w:history="1">
            <w:r w:rsidRPr="00E87449">
              <w:rPr>
                <w:rStyle w:val="ac"/>
                <w:noProof/>
              </w:rPr>
              <w:t xml:space="preserve">1.4.3. </w:t>
            </w:r>
            <w:r w:rsidRPr="00E87449">
              <w:rPr>
                <w:rStyle w:val="ac"/>
                <w:noProof/>
              </w:rPr>
              <w:t>操作流程</w:t>
            </w:r>
            <w:r>
              <w:rPr>
                <w:noProof/>
              </w:rPr>
              <w:tab/>
            </w:r>
            <w:r>
              <w:rPr>
                <w:noProof/>
              </w:rPr>
              <w:fldChar w:fldCharType="begin"/>
            </w:r>
            <w:r>
              <w:rPr>
                <w:noProof/>
              </w:rPr>
              <w:instrText xml:space="preserve"> PAGEREF _Toc196225590 \h </w:instrText>
            </w:r>
            <w:r>
              <w:rPr>
                <w:noProof/>
              </w:rPr>
            </w:r>
            <w:r>
              <w:rPr>
                <w:noProof/>
              </w:rPr>
              <w:fldChar w:fldCharType="separate"/>
            </w:r>
            <w:r>
              <w:rPr>
                <w:noProof/>
              </w:rPr>
              <w:t>16</w:t>
            </w:r>
            <w:r>
              <w:rPr>
                <w:noProof/>
              </w:rPr>
              <w:fldChar w:fldCharType="end"/>
            </w:r>
          </w:hyperlink>
        </w:p>
        <w:p w14:paraId="1E338D15" w14:textId="3F8D9562" w:rsidR="00DC0CA1" w:rsidRDefault="00DC0CA1">
          <w:pPr>
            <w:pStyle w:val="TOC3"/>
            <w:tabs>
              <w:tab w:val="right" w:leader="dot" w:pos="8296"/>
            </w:tabs>
            <w:ind w:left="840"/>
            <w:rPr>
              <w:rFonts w:asciiTheme="minorHAnsi" w:eastAsiaTheme="minorEastAsia" w:hAnsiTheme="minorHAnsi" w:cstheme="minorBidi"/>
              <w:noProof/>
            </w:rPr>
          </w:pPr>
          <w:hyperlink w:anchor="_Toc196225591" w:history="1">
            <w:r w:rsidRPr="00E87449">
              <w:rPr>
                <w:rStyle w:val="ac"/>
                <w:noProof/>
              </w:rPr>
              <w:t xml:space="preserve">1.4.4. </w:t>
            </w:r>
            <w:r w:rsidRPr="00E87449">
              <w:rPr>
                <w:rStyle w:val="ac"/>
                <w:noProof/>
              </w:rPr>
              <w:t>注意事项</w:t>
            </w:r>
            <w:r>
              <w:rPr>
                <w:noProof/>
              </w:rPr>
              <w:tab/>
            </w:r>
            <w:r>
              <w:rPr>
                <w:noProof/>
              </w:rPr>
              <w:fldChar w:fldCharType="begin"/>
            </w:r>
            <w:r>
              <w:rPr>
                <w:noProof/>
              </w:rPr>
              <w:instrText xml:space="preserve"> PAGEREF _Toc196225591 \h </w:instrText>
            </w:r>
            <w:r>
              <w:rPr>
                <w:noProof/>
              </w:rPr>
            </w:r>
            <w:r>
              <w:rPr>
                <w:noProof/>
              </w:rPr>
              <w:fldChar w:fldCharType="separate"/>
            </w:r>
            <w:r>
              <w:rPr>
                <w:noProof/>
              </w:rPr>
              <w:t>22</w:t>
            </w:r>
            <w:r>
              <w:rPr>
                <w:noProof/>
              </w:rPr>
              <w:fldChar w:fldCharType="end"/>
            </w:r>
          </w:hyperlink>
        </w:p>
        <w:p w14:paraId="3AB81A7F" w14:textId="6F3C8AE1" w:rsidR="00DC0CA1" w:rsidRDefault="00DC0CA1">
          <w:pPr>
            <w:pStyle w:val="TOC2"/>
            <w:tabs>
              <w:tab w:val="right" w:leader="dot" w:pos="8296"/>
            </w:tabs>
            <w:ind w:left="420"/>
            <w:rPr>
              <w:rFonts w:asciiTheme="minorHAnsi" w:eastAsiaTheme="minorEastAsia" w:hAnsiTheme="minorHAnsi" w:cstheme="minorBidi"/>
              <w:noProof/>
            </w:rPr>
          </w:pPr>
          <w:hyperlink w:anchor="_Toc196225592" w:history="1">
            <w:r w:rsidRPr="00E87449">
              <w:rPr>
                <w:rStyle w:val="ac"/>
                <w:noProof/>
              </w:rPr>
              <w:t xml:space="preserve">1.5. </w:t>
            </w:r>
            <w:r w:rsidRPr="00E87449">
              <w:rPr>
                <w:rStyle w:val="ac"/>
                <w:noProof/>
              </w:rPr>
              <w:t>通知公告</w:t>
            </w:r>
            <w:r>
              <w:rPr>
                <w:noProof/>
              </w:rPr>
              <w:tab/>
            </w:r>
            <w:r>
              <w:rPr>
                <w:noProof/>
              </w:rPr>
              <w:fldChar w:fldCharType="begin"/>
            </w:r>
            <w:r>
              <w:rPr>
                <w:noProof/>
              </w:rPr>
              <w:instrText xml:space="preserve"> PAGEREF _Toc196225592 \h </w:instrText>
            </w:r>
            <w:r>
              <w:rPr>
                <w:noProof/>
              </w:rPr>
            </w:r>
            <w:r>
              <w:rPr>
                <w:noProof/>
              </w:rPr>
              <w:fldChar w:fldCharType="separate"/>
            </w:r>
            <w:r>
              <w:rPr>
                <w:noProof/>
              </w:rPr>
              <w:t>23</w:t>
            </w:r>
            <w:r>
              <w:rPr>
                <w:noProof/>
              </w:rPr>
              <w:fldChar w:fldCharType="end"/>
            </w:r>
          </w:hyperlink>
        </w:p>
        <w:p w14:paraId="43DD58FF" w14:textId="60B16CAE" w:rsidR="00DC0CA1" w:rsidRDefault="00DC0CA1">
          <w:pPr>
            <w:pStyle w:val="TOC3"/>
            <w:tabs>
              <w:tab w:val="right" w:leader="dot" w:pos="8296"/>
            </w:tabs>
            <w:ind w:left="840"/>
            <w:rPr>
              <w:rFonts w:asciiTheme="minorHAnsi" w:eastAsiaTheme="minorEastAsia" w:hAnsiTheme="minorHAnsi" w:cstheme="minorBidi"/>
              <w:noProof/>
            </w:rPr>
          </w:pPr>
          <w:hyperlink w:anchor="_Toc196225593" w:history="1">
            <w:r w:rsidRPr="00E87449">
              <w:rPr>
                <w:rStyle w:val="ac"/>
                <w:noProof/>
              </w:rPr>
              <w:t xml:space="preserve">1.5.1. </w:t>
            </w:r>
            <w:r w:rsidRPr="00E87449">
              <w:rPr>
                <w:rStyle w:val="ac"/>
                <w:noProof/>
              </w:rPr>
              <w:t>功能描述</w:t>
            </w:r>
            <w:r>
              <w:rPr>
                <w:noProof/>
              </w:rPr>
              <w:tab/>
            </w:r>
            <w:r>
              <w:rPr>
                <w:noProof/>
              </w:rPr>
              <w:fldChar w:fldCharType="begin"/>
            </w:r>
            <w:r>
              <w:rPr>
                <w:noProof/>
              </w:rPr>
              <w:instrText xml:space="preserve"> PAGEREF _Toc196225593 \h </w:instrText>
            </w:r>
            <w:r>
              <w:rPr>
                <w:noProof/>
              </w:rPr>
            </w:r>
            <w:r>
              <w:rPr>
                <w:noProof/>
              </w:rPr>
              <w:fldChar w:fldCharType="separate"/>
            </w:r>
            <w:r>
              <w:rPr>
                <w:noProof/>
              </w:rPr>
              <w:t>23</w:t>
            </w:r>
            <w:r>
              <w:rPr>
                <w:noProof/>
              </w:rPr>
              <w:fldChar w:fldCharType="end"/>
            </w:r>
          </w:hyperlink>
        </w:p>
        <w:p w14:paraId="1DAC06D4" w14:textId="4DB7D54B" w:rsidR="00DC0CA1" w:rsidRDefault="00DC0CA1">
          <w:pPr>
            <w:pStyle w:val="TOC3"/>
            <w:tabs>
              <w:tab w:val="right" w:leader="dot" w:pos="8296"/>
            </w:tabs>
            <w:ind w:left="840"/>
            <w:rPr>
              <w:rFonts w:asciiTheme="minorHAnsi" w:eastAsiaTheme="minorEastAsia" w:hAnsiTheme="minorHAnsi" w:cstheme="minorBidi"/>
              <w:noProof/>
            </w:rPr>
          </w:pPr>
          <w:hyperlink w:anchor="_Toc196225594" w:history="1">
            <w:r w:rsidRPr="00E87449">
              <w:rPr>
                <w:rStyle w:val="ac"/>
                <w:noProof/>
              </w:rPr>
              <w:t xml:space="preserve">1.5.2. </w:t>
            </w:r>
            <w:r w:rsidRPr="00E87449">
              <w:rPr>
                <w:rStyle w:val="ac"/>
                <w:noProof/>
              </w:rPr>
              <w:t>操作权限</w:t>
            </w:r>
            <w:r>
              <w:rPr>
                <w:noProof/>
              </w:rPr>
              <w:tab/>
            </w:r>
            <w:r>
              <w:rPr>
                <w:noProof/>
              </w:rPr>
              <w:fldChar w:fldCharType="begin"/>
            </w:r>
            <w:r>
              <w:rPr>
                <w:noProof/>
              </w:rPr>
              <w:instrText xml:space="preserve"> PAGEREF _Toc196225594 \h </w:instrText>
            </w:r>
            <w:r>
              <w:rPr>
                <w:noProof/>
              </w:rPr>
            </w:r>
            <w:r>
              <w:rPr>
                <w:noProof/>
              </w:rPr>
              <w:fldChar w:fldCharType="separate"/>
            </w:r>
            <w:r>
              <w:rPr>
                <w:noProof/>
              </w:rPr>
              <w:t>23</w:t>
            </w:r>
            <w:r>
              <w:rPr>
                <w:noProof/>
              </w:rPr>
              <w:fldChar w:fldCharType="end"/>
            </w:r>
          </w:hyperlink>
        </w:p>
        <w:p w14:paraId="6B8EC4D6" w14:textId="55297F70" w:rsidR="00DC0CA1" w:rsidRDefault="00DC0CA1">
          <w:pPr>
            <w:pStyle w:val="TOC3"/>
            <w:tabs>
              <w:tab w:val="right" w:leader="dot" w:pos="8296"/>
            </w:tabs>
            <w:ind w:left="840"/>
            <w:rPr>
              <w:rFonts w:asciiTheme="minorHAnsi" w:eastAsiaTheme="minorEastAsia" w:hAnsiTheme="minorHAnsi" w:cstheme="minorBidi"/>
              <w:noProof/>
            </w:rPr>
          </w:pPr>
          <w:hyperlink w:anchor="_Toc196225595" w:history="1">
            <w:r w:rsidRPr="00E87449">
              <w:rPr>
                <w:rStyle w:val="ac"/>
                <w:noProof/>
              </w:rPr>
              <w:t xml:space="preserve">1.5.3. </w:t>
            </w:r>
            <w:r w:rsidRPr="00E87449">
              <w:rPr>
                <w:rStyle w:val="ac"/>
                <w:noProof/>
              </w:rPr>
              <w:t>操作流程</w:t>
            </w:r>
            <w:r>
              <w:rPr>
                <w:noProof/>
              </w:rPr>
              <w:tab/>
            </w:r>
            <w:r>
              <w:rPr>
                <w:noProof/>
              </w:rPr>
              <w:fldChar w:fldCharType="begin"/>
            </w:r>
            <w:r>
              <w:rPr>
                <w:noProof/>
              </w:rPr>
              <w:instrText xml:space="preserve"> PAGEREF _Toc196225595 \h </w:instrText>
            </w:r>
            <w:r>
              <w:rPr>
                <w:noProof/>
              </w:rPr>
            </w:r>
            <w:r>
              <w:rPr>
                <w:noProof/>
              </w:rPr>
              <w:fldChar w:fldCharType="separate"/>
            </w:r>
            <w:r>
              <w:rPr>
                <w:noProof/>
              </w:rPr>
              <w:t>23</w:t>
            </w:r>
            <w:r>
              <w:rPr>
                <w:noProof/>
              </w:rPr>
              <w:fldChar w:fldCharType="end"/>
            </w:r>
          </w:hyperlink>
        </w:p>
        <w:p w14:paraId="5F222D11" w14:textId="7E07F798" w:rsidR="00DC0CA1" w:rsidRDefault="00DC0CA1">
          <w:pPr>
            <w:pStyle w:val="TOC3"/>
            <w:tabs>
              <w:tab w:val="right" w:leader="dot" w:pos="8296"/>
            </w:tabs>
            <w:ind w:left="840"/>
            <w:rPr>
              <w:rFonts w:asciiTheme="minorHAnsi" w:eastAsiaTheme="minorEastAsia" w:hAnsiTheme="minorHAnsi" w:cstheme="minorBidi"/>
              <w:noProof/>
            </w:rPr>
          </w:pPr>
          <w:hyperlink w:anchor="_Toc196225596" w:history="1">
            <w:r w:rsidRPr="00E87449">
              <w:rPr>
                <w:rStyle w:val="ac"/>
                <w:noProof/>
              </w:rPr>
              <w:t xml:space="preserve">1.5.4. </w:t>
            </w:r>
            <w:r w:rsidRPr="00E87449">
              <w:rPr>
                <w:rStyle w:val="ac"/>
                <w:noProof/>
              </w:rPr>
              <w:t>注意事项</w:t>
            </w:r>
            <w:r>
              <w:rPr>
                <w:noProof/>
              </w:rPr>
              <w:tab/>
            </w:r>
            <w:r>
              <w:rPr>
                <w:noProof/>
              </w:rPr>
              <w:fldChar w:fldCharType="begin"/>
            </w:r>
            <w:r>
              <w:rPr>
                <w:noProof/>
              </w:rPr>
              <w:instrText xml:space="preserve"> PAGEREF _Toc196225596 \h </w:instrText>
            </w:r>
            <w:r>
              <w:rPr>
                <w:noProof/>
              </w:rPr>
            </w:r>
            <w:r>
              <w:rPr>
                <w:noProof/>
              </w:rPr>
              <w:fldChar w:fldCharType="separate"/>
            </w:r>
            <w:r>
              <w:rPr>
                <w:noProof/>
              </w:rPr>
              <w:t>25</w:t>
            </w:r>
            <w:r>
              <w:rPr>
                <w:noProof/>
              </w:rPr>
              <w:fldChar w:fldCharType="end"/>
            </w:r>
          </w:hyperlink>
        </w:p>
        <w:p w14:paraId="3D27D199" w14:textId="586B0448" w:rsidR="00DC0CA1" w:rsidRDefault="00DC0CA1">
          <w:pPr>
            <w:pStyle w:val="TOC2"/>
            <w:tabs>
              <w:tab w:val="right" w:leader="dot" w:pos="8296"/>
            </w:tabs>
            <w:ind w:left="420"/>
            <w:rPr>
              <w:rFonts w:asciiTheme="minorHAnsi" w:eastAsiaTheme="minorEastAsia" w:hAnsiTheme="minorHAnsi" w:cstheme="minorBidi"/>
              <w:noProof/>
            </w:rPr>
          </w:pPr>
          <w:hyperlink w:anchor="_Toc196225597" w:history="1">
            <w:r w:rsidRPr="00E87449">
              <w:rPr>
                <w:rStyle w:val="ac"/>
                <w:noProof/>
              </w:rPr>
              <w:t xml:space="preserve">1.6. </w:t>
            </w:r>
            <w:r w:rsidRPr="00E87449">
              <w:rPr>
                <w:rStyle w:val="ac"/>
                <w:noProof/>
              </w:rPr>
              <w:t>岗位资格证书</w:t>
            </w:r>
            <w:r>
              <w:rPr>
                <w:noProof/>
              </w:rPr>
              <w:tab/>
            </w:r>
            <w:r>
              <w:rPr>
                <w:noProof/>
              </w:rPr>
              <w:fldChar w:fldCharType="begin"/>
            </w:r>
            <w:r>
              <w:rPr>
                <w:noProof/>
              </w:rPr>
              <w:instrText xml:space="preserve"> PAGEREF _Toc196225597 \h </w:instrText>
            </w:r>
            <w:r>
              <w:rPr>
                <w:noProof/>
              </w:rPr>
            </w:r>
            <w:r>
              <w:rPr>
                <w:noProof/>
              </w:rPr>
              <w:fldChar w:fldCharType="separate"/>
            </w:r>
            <w:r>
              <w:rPr>
                <w:noProof/>
              </w:rPr>
              <w:t>25</w:t>
            </w:r>
            <w:r>
              <w:rPr>
                <w:noProof/>
              </w:rPr>
              <w:fldChar w:fldCharType="end"/>
            </w:r>
          </w:hyperlink>
        </w:p>
        <w:p w14:paraId="3BA0AE0E" w14:textId="0D78A405" w:rsidR="00DC0CA1" w:rsidRDefault="00DC0CA1">
          <w:pPr>
            <w:pStyle w:val="TOC3"/>
            <w:tabs>
              <w:tab w:val="right" w:leader="dot" w:pos="8296"/>
            </w:tabs>
            <w:ind w:left="840"/>
            <w:rPr>
              <w:rFonts w:asciiTheme="minorHAnsi" w:eastAsiaTheme="minorEastAsia" w:hAnsiTheme="minorHAnsi" w:cstheme="minorBidi"/>
              <w:noProof/>
            </w:rPr>
          </w:pPr>
          <w:hyperlink w:anchor="_Toc196225598" w:history="1">
            <w:r w:rsidRPr="00E87449">
              <w:rPr>
                <w:rStyle w:val="ac"/>
                <w:noProof/>
              </w:rPr>
              <w:t xml:space="preserve">1.6.1. </w:t>
            </w:r>
            <w:r w:rsidRPr="00E87449">
              <w:rPr>
                <w:rStyle w:val="ac"/>
                <w:noProof/>
              </w:rPr>
              <w:t>功能描述</w:t>
            </w:r>
            <w:r>
              <w:rPr>
                <w:noProof/>
              </w:rPr>
              <w:tab/>
            </w:r>
            <w:r>
              <w:rPr>
                <w:noProof/>
              </w:rPr>
              <w:fldChar w:fldCharType="begin"/>
            </w:r>
            <w:r>
              <w:rPr>
                <w:noProof/>
              </w:rPr>
              <w:instrText xml:space="preserve"> PAGEREF _Toc196225598 \h </w:instrText>
            </w:r>
            <w:r>
              <w:rPr>
                <w:noProof/>
              </w:rPr>
            </w:r>
            <w:r>
              <w:rPr>
                <w:noProof/>
              </w:rPr>
              <w:fldChar w:fldCharType="separate"/>
            </w:r>
            <w:r>
              <w:rPr>
                <w:noProof/>
              </w:rPr>
              <w:t>25</w:t>
            </w:r>
            <w:r>
              <w:rPr>
                <w:noProof/>
              </w:rPr>
              <w:fldChar w:fldCharType="end"/>
            </w:r>
          </w:hyperlink>
        </w:p>
        <w:p w14:paraId="1E420FE7" w14:textId="289178A6" w:rsidR="00DC0CA1" w:rsidRDefault="00DC0CA1">
          <w:pPr>
            <w:pStyle w:val="TOC3"/>
            <w:tabs>
              <w:tab w:val="right" w:leader="dot" w:pos="8296"/>
            </w:tabs>
            <w:ind w:left="840"/>
            <w:rPr>
              <w:rFonts w:asciiTheme="minorHAnsi" w:eastAsiaTheme="minorEastAsia" w:hAnsiTheme="minorHAnsi" w:cstheme="minorBidi"/>
              <w:noProof/>
            </w:rPr>
          </w:pPr>
          <w:hyperlink w:anchor="_Toc196225599" w:history="1">
            <w:r w:rsidRPr="00E87449">
              <w:rPr>
                <w:rStyle w:val="ac"/>
                <w:noProof/>
              </w:rPr>
              <w:t xml:space="preserve">1.6.2. </w:t>
            </w:r>
            <w:r w:rsidRPr="00E87449">
              <w:rPr>
                <w:rStyle w:val="ac"/>
                <w:noProof/>
              </w:rPr>
              <w:t>操作权限</w:t>
            </w:r>
            <w:r>
              <w:rPr>
                <w:noProof/>
              </w:rPr>
              <w:tab/>
            </w:r>
            <w:r>
              <w:rPr>
                <w:noProof/>
              </w:rPr>
              <w:fldChar w:fldCharType="begin"/>
            </w:r>
            <w:r>
              <w:rPr>
                <w:noProof/>
              </w:rPr>
              <w:instrText xml:space="preserve"> PAGEREF _Toc196225599 \h </w:instrText>
            </w:r>
            <w:r>
              <w:rPr>
                <w:noProof/>
              </w:rPr>
            </w:r>
            <w:r>
              <w:rPr>
                <w:noProof/>
              </w:rPr>
              <w:fldChar w:fldCharType="separate"/>
            </w:r>
            <w:r>
              <w:rPr>
                <w:noProof/>
              </w:rPr>
              <w:t>25</w:t>
            </w:r>
            <w:r>
              <w:rPr>
                <w:noProof/>
              </w:rPr>
              <w:fldChar w:fldCharType="end"/>
            </w:r>
          </w:hyperlink>
        </w:p>
        <w:p w14:paraId="6768C8F6" w14:textId="106A083D" w:rsidR="00DC0CA1" w:rsidRDefault="00DC0CA1">
          <w:pPr>
            <w:pStyle w:val="TOC3"/>
            <w:tabs>
              <w:tab w:val="right" w:leader="dot" w:pos="8296"/>
            </w:tabs>
            <w:ind w:left="840"/>
            <w:rPr>
              <w:rFonts w:asciiTheme="minorHAnsi" w:eastAsiaTheme="minorEastAsia" w:hAnsiTheme="minorHAnsi" w:cstheme="minorBidi"/>
              <w:noProof/>
            </w:rPr>
          </w:pPr>
          <w:hyperlink w:anchor="_Toc196225600" w:history="1">
            <w:r w:rsidRPr="00E87449">
              <w:rPr>
                <w:rStyle w:val="ac"/>
                <w:noProof/>
              </w:rPr>
              <w:t xml:space="preserve">1.6.3. </w:t>
            </w:r>
            <w:r w:rsidRPr="00E87449">
              <w:rPr>
                <w:rStyle w:val="ac"/>
                <w:noProof/>
              </w:rPr>
              <w:t>操作流程</w:t>
            </w:r>
            <w:r>
              <w:rPr>
                <w:noProof/>
              </w:rPr>
              <w:tab/>
            </w:r>
            <w:r>
              <w:rPr>
                <w:noProof/>
              </w:rPr>
              <w:fldChar w:fldCharType="begin"/>
            </w:r>
            <w:r>
              <w:rPr>
                <w:noProof/>
              </w:rPr>
              <w:instrText xml:space="preserve"> PAGEREF _Toc196225600 \h </w:instrText>
            </w:r>
            <w:r>
              <w:rPr>
                <w:noProof/>
              </w:rPr>
            </w:r>
            <w:r>
              <w:rPr>
                <w:noProof/>
              </w:rPr>
              <w:fldChar w:fldCharType="separate"/>
            </w:r>
            <w:r>
              <w:rPr>
                <w:noProof/>
              </w:rPr>
              <w:t>26</w:t>
            </w:r>
            <w:r>
              <w:rPr>
                <w:noProof/>
              </w:rPr>
              <w:fldChar w:fldCharType="end"/>
            </w:r>
          </w:hyperlink>
        </w:p>
        <w:p w14:paraId="39F2807A" w14:textId="616DD57B" w:rsidR="00DC0CA1" w:rsidRDefault="00DC0CA1">
          <w:pPr>
            <w:pStyle w:val="TOC3"/>
            <w:tabs>
              <w:tab w:val="right" w:leader="dot" w:pos="8296"/>
            </w:tabs>
            <w:ind w:left="840"/>
            <w:rPr>
              <w:rFonts w:asciiTheme="minorHAnsi" w:eastAsiaTheme="minorEastAsia" w:hAnsiTheme="minorHAnsi" w:cstheme="minorBidi"/>
              <w:noProof/>
            </w:rPr>
          </w:pPr>
          <w:hyperlink w:anchor="_Toc196225601" w:history="1">
            <w:r w:rsidRPr="00E87449">
              <w:rPr>
                <w:rStyle w:val="ac"/>
                <w:noProof/>
              </w:rPr>
              <w:t xml:space="preserve">1.6.4. </w:t>
            </w:r>
            <w:r w:rsidRPr="00E87449">
              <w:rPr>
                <w:rStyle w:val="ac"/>
                <w:noProof/>
              </w:rPr>
              <w:t>注意事项</w:t>
            </w:r>
            <w:r>
              <w:rPr>
                <w:noProof/>
              </w:rPr>
              <w:tab/>
            </w:r>
            <w:r>
              <w:rPr>
                <w:noProof/>
              </w:rPr>
              <w:fldChar w:fldCharType="begin"/>
            </w:r>
            <w:r>
              <w:rPr>
                <w:noProof/>
              </w:rPr>
              <w:instrText xml:space="preserve"> PAGEREF _Toc196225601 \h </w:instrText>
            </w:r>
            <w:r>
              <w:rPr>
                <w:noProof/>
              </w:rPr>
            </w:r>
            <w:r>
              <w:rPr>
                <w:noProof/>
              </w:rPr>
              <w:fldChar w:fldCharType="separate"/>
            </w:r>
            <w:r>
              <w:rPr>
                <w:noProof/>
              </w:rPr>
              <w:t>27</w:t>
            </w:r>
            <w:r>
              <w:rPr>
                <w:noProof/>
              </w:rPr>
              <w:fldChar w:fldCharType="end"/>
            </w:r>
          </w:hyperlink>
        </w:p>
        <w:p w14:paraId="27378C82" w14:textId="2A930DC4" w:rsidR="00DC0CA1" w:rsidRDefault="00DC0CA1">
          <w:pPr>
            <w:pStyle w:val="TOC2"/>
            <w:tabs>
              <w:tab w:val="right" w:leader="dot" w:pos="8296"/>
            </w:tabs>
            <w:ind w:left="420"/>
            <w:rPr>
              <w:rFonts w:asciiTheme="minorHAnsi" w:eastAsiaTheme="minorEastAsia" w:hAnsiTheme="minorHAnsi" w:cstheme="minorBidi"/>
              <w:noProof/>
            </w:rPr>
          </w:pPr>
          <w:hyperlink w:anchor="_Toc196225602" w:history="1">
            <w:r w:rsidRPr="00E87449">
              <w:rPr>
                <w:rStyle w:val="ac"/>
                <w:noProof/>
              </w:rPr>
              <w:t xml:space="preserve">1.7. </w:t>
            </w:r>
            <w:r w:rsidRPr="00E87449">
              <w:rPr>
                <w:rStyle w:val="ac"/>
                <w:noProof/>
              </w:rPr>
              <w:t>账户升级强化风险识别</w:t>
            </w:r>
            <w:r>
              <w:rPr>
                <w:noProof/>
              </w:rPr>
              <w:tab/>
            </w:r>
            <w:r>
              <w:rPr>
                <w:noProof/>
              </w:rPr>
              <w:fldChar w:fldCharType="begin"/>
            </w:r>
            <w:r>
              <w:rPr>
                <w:noProof/>
              </w:rPr>
              <w:instrText xml:space="preserve"> PAGEREF _Toc196225602 \h </w:instrText>
            </w:r>
            <w:r>
              <w:rPr>
                <w:noProof/>
              </w:rPr>
            </w:r>
            <w:r>
              <w:rPr>
                <w:noProof/>
              </w:rPr>
              <w:fldChar w:fldCharType="separate"/>
            </w:r>
            <w:r>
              <w:rPr>
                <w:noProof/>
              </w:rPr>
              <w:t>27</w:t>
            </w:r>
            <w:r>
              <w:rPr>
                <w:noProof/>
              </w:rPr>
              <w:fldChar w:fldCharType="end"/>
            </w:r>
          </w:hyperlink>
        </w:p>
        <w:p w14:paraId="191615F2" w14:textId="1094C2A2" w:rsidR="00DC0CA1" w:rsidRDefault="00DC0CA1">
          <w:pPr>
            <w:pStyle w:val="TOC3"/>
            <w:tabs>
              <w:tab w:val="right" w:leader="dot" w:pos="8296"/>
            </w:tabs>
            <w:ind w:left="840"/>
            <w:rPr>
              <w:rFonts w:asciiTheme="minorHAnsi" w:eastAsiaTheme="minorEastAsia" w:hAnsiTheme="minorHAnsi" w:cstheme="minorBidi"/>
              <w:noProof/>
            </w:rPr>
          </w:pPr>
          <w:hyperlink w:anchor="_Toc196225603" w:history="1">
            <w:r w:rsidRPr="00E87449">
              <w:rPr>
                <w:rStyle w:val="ac"/>
                <w:noProof/>
              </w:rPr>
              <w:t xml:space="preserve">1.7.1. </w:t>
            </w:r>
            <w:r w:rsidRPr="00E87449">
              <w:rPr>
                <w:rStyle w:val="ac"/>
                <w:noProof/>
              </w:rPr>
              <w:t>功能描述</w:t>
            </w:r>
            <w:r>
              <w:rPr>
                <w:noProof/>
              </w:rPr>
              <w:tab/>
            </w:r>
            <w:r>
              <w:rPr>
                <w:noProof/>
              </w:rPr>
              <w:fldChar w:fldCharType="begin"/>
            </w:r>
            <w:r>
              <w:rPr>
                <w:noProof/>
              </w:rPr>
              <w:instrText xml:space="preserve"> PAGEREF _Toc196225603 \h </w:instrText>
            </w:r>
            <w:r>
              <w:rPr>
                <w:noProof/>
              </w:rPr>
            </w:r>
            <w:r>
              <w:rPr>
                <w:noProof/>
              </w:rPr>
              <w:fldChar w:fldCharType="separate"/>
            </w:r>
            <w:r>
              <w:rPr>
                <w:noProof/>
              </w:rPr>
              <w:t>27</w:t>
            </w:r>
            <w:r>
              <w:rPr>
                <w:noProof/>
              </w:rPr>
              <w:fldChar w:fldCharType="end"/>
            </w:r>
          </w:hyperlink>
        </w:p>
        <w:p w14:paraId="7F5499A9" w14:textId="6D9D9E1C" w:rsidR="00DC0CA1" w:rsidRDefault="00DC0CA1">
          <w:pPr>
            <w:pStyle w:val="TOC3"/>
            <w:tabs>
              <w:tab w:val="right" w:leader="dot" w:pos="8296"/>
            </w:tabs>
            <w:ind w:left="840"/>
            <w:rPr>
              <w:rFonts w:asciiTheme="minorHAnsi" w:eastAsiaTheme="minorEastAsia" w:hAnsiTheme="minorHAnsi" w:cstheme="minorBidi"/>
              <w:noProof/>
            </w:rPr>
          </w:pPr>
          <w:hyperlink w:anchor="_Toc196225604" w:history="1">
            <w:r w:rsidRPr="00E87449">
              <w:rPr>
                <w:rStyle w:val="ac"/>
                <w:noProof/>
              </w:rPr>
              <w:t xml:space="preserve">1.7.2. </w:t>
            </w:r>
            <w:r w:rsidRPr="00E87449">
              <w:rPr>
                <w:rStyle w:val="ac"/>
                <w:noProof/>
              </w:rPr>
              <w:t>操作权限</w:t>
            </w:r>
            <w:r>
              <w:rPr>
                <w:noProof/>
              </w:rPr>
              <w:tab/>
            </w:r>
            <w:r>
              <w:rPr>
                <w:noProof/>
              </w:rPr>
              <w:fldChar w:fldCharType="begin"/>
            </w:r>
            <w:r>
              <w:rPr>
                <w:noProof/>
              </w:rPr>
              <w:instrText xml:space="preserve"> PAGEREF _Toc196225604 \h </w:instrText>
            </w:r>
            <w:r>
              <w:rPr>
                <w:noProof/>
              </w:rPr>
            </w:r>
            <w:r>
              <w:rPr>
                <w:noProof/>
              </w:rPr>
              <w:fldChar w:fldCharType="separate"/>
            </w:r>
            <w:r>
              <w:rPr>
                <w:noProof/>
              </w:rPr>
              <w:t>27</w:t>
            </w:r>
            <w:r>
              <w:rPr>
                <w:noProof/>
              </w:rPr>
              <w:fldChar w:fldCharType="end"/>
            </w:r>
          </w:hyperlink>
        </w:p>
        <w:p w14:paraId="6B97E3CD" w14:textId="08698025" w:rsidR="00DC0CA1" w:rsidRDefault="00DC0CA1">
          <w:pPr>
            <w:pStyle w:val="TOC3"/>
            <w:tabs>
              <w:tab w:val="right" w:leader="dot" w:pos="8296"/>
            </w:tabs>
            <w:ind w:left="840"/>
            <w:rPr>
              <w:rFonts w:asciiTheme="minorHAnsi" w:eastAsiaTheme="minorEastAsia" w:hAnsiTheme="minorHAnsi" w:cstheme="minorBidi"/>
              <w:noProof/>
            </w:rPr>
          </w:pPr>
          <w:hyperlink w:anchor="_Toc196225605" w:history="1">
            <w:r w:rsidRPr="00E87449">
              <w:rPr>
                <w:rStyle w:val="ac"/>
                <w:noProof/>
              </w:rPr>
              <w:t xml:space="preserve">1.7.3. </w:t>
            </w:r>
            <w:r w:rsidRPr="00E87449">
              <w:rPr>
                <w:rStyle w:val="ac"/>
                <w:noProof/>
              </w:rPr>
              <w:t>操作流程</w:t>
            </w:r>
            <w:r>
              <w:rPr>
                <w:noProof/>
              </w:rPr>
              <w:tab/>
            </w:r>
            <w:r>
              <w:rPr>
                <w:noProof/>
              </w:rPr>
              <w:fldChar w:fldCharType="begin"/>
            </w:r>
            <w:r>
              <w:rPr>
                <w:noProof/>
              </w:rPr>
              <w:instrText xml:space="preserve"> PAGEREF _Toc196225605 \h </w:instrText>
            </w:r>
            <w:r>
              <w:rPr>
                <w:noProof/>
              </w:rPr>
            </w:r>
            <w:r>
              <w:rPr>
                <w:noProof/>
              </w:rPr>
              <w:fldChar w:fldCharType="separate"/>
            </w:r>
            <w:r>
              <w:rPr>
                <w:noProof/>
              </w:rPr>
              <w:t>28</w:t>
            </w:r>
            <w:r>
              <w:rPr>
                <w:noProof/>
              </w:rPr>
              <w:fldChar w:fldCharType="end"/>
            </w:r>
          </w:hyperlink>
        </w:p>
        <w:p w14:paraId="3D0B0F9B" w14:textId="3CE69CE4" w:rsidR="00DC0CA1" w:rsidRDefault="00DC0CA1">
          <w:pPr>
            <w:pStyle w:val="TOC3"/>
            <w:tabs>
              <w:tab w:val="right" w:leader="dot" w:pos="8296"/>
            </w:tabs>
            <w:ind w:left="840"/>
            <w:rPr>
              <w:rFonts w:asciiTheme="minorHAnsi" w:eastAsiaTheme="minorEastAsia" w:hAnsiTheme="minorHAnsi" w:cstheme="minorBidi"/>
              <w:noProof/>
            </w:rPr>
          </w:pPr>
          <w:hyperlink w:anchor="_Toc196225606" w:history="1">
            <w:r w:rsidRPr="00E87449">
              <w:rPr>
                <w:rStyle w:val="ac"/>
                <w:noProof/>
              </w:rPr>
              <w:t xml:space="preserve">1.7.4. </w:t>
            </w:r>
            <w:r w:rsidRPr="00E87449">
              <w:rPr>
                <w:rStyle w:val="ac"/>
                <w:noProof/>
              </w:rPr>
              <w:t>注意事项</w:t>
            </w:r>
            <w:r>
              <w:rPr>
                <w:noProof/>
              </w:rPr>
              <w:tab/>
            </w:r>
            <w:r>
              <w:rPr>
                <w:noProof/>
              </w:rPr>
              <w:fldChar w:fldCharType="begin"/>
            </w:r>
            <w:r>
              <w:rPr>
                <w:noProof/>
              </w:rPr>
              <w:instrText xml:space="preserve"> PAGEREF _Toc196225606 \h </w:instrText>
            </w:r>
            <w:r>
              <w:rPr>
                <w:noProof/>
              </w:rPr>
            </w:r>
            <w:r>
              <w:rPr>
                <w:noProof/>
              </w:rPr>
              <w:fldChar w:fldCharType="separate"/>
            </w:r>
            <w:r>
              <w:rPr>
                <w:noProof/>
              </w:rPr>
              <w:t>32</w:t>
            </w:r>
            <w:r>
              <w:rPr>
                <w:noProof/>
              </w:rPr>
              <w:fldChar w:fldCharType="end"/>
            </w:r>
          </w:hyperlink>
        </w:p>
        <w:p w14:paraId="6C6288F2" w14:textId="20B2C4B1" w:rsidR="00DC0CA1" w:rsidRDefault="00DC0CA1">
          <w:pPr>
            <w:pStyle w:val="TOC2"/>
            <w:tabs>
              <w:tab w:val="right" w:leader="dot" w:pos="8296"/>
            </w:tabs>
            <w:ind w:left="420"/>
            <w:rPr>
              <w:rFonts w:asciiTheme="minorHAnsi" w:eastAsiaTheme="minorEastAsia" w:hAnsiTheme="minorHAnsi" w:cstheme="minorBidi"/>
              <w:noProof/>
            </w:rPr>
          </w:pPr>
          <w:hyperlink w:anchor="_Toc196225607" w:history="1">
            <w:r w:rsidRPr="00E87449">
              <w:rPr>
                <w:rStyle w:val="ac"/>
                <w:noProof/>
              </w:rPr>
              <w:t xml:space="preserve">1.8. </w:t>
            </w:r>
            <w:r w:rsidRPr="00E87449">
              <w:rPr>
                <w:rStyle w:val="ac"/>
                <w:noProof/>
              </w:rPr>
              <w:t>综合排队</w:t>
            </w:r>
            <w:r>
              <w:rPr>
                <w:noProof/>
              </w:rPr>
              <w:tab/>
            </w:r>
            <w:r>
              <w:rPr>
                <w:noProof/>
              </w:rPr>
              <w:fldChar w:fldCharType="begin"/>
            </w:r>
            <w:r>
              <w:rPr>
                <w:noProof/>
              </w:rPr>
              <w:instrText xml:space="preserve"> PAGEREF _Toc196225607 \h </w:instrText>
            </w:r>
            <w:r>
              <w:rPr>
                <w:noProof/>
              </w:rPr>
            </w:r>
            <w:r>
              <w:rPr>
                <w:noProof/>
              </w:rPr>
              <w:fldChar w:fldCharType="separate"/>
            </w:r>
            <w:r>
              <w:rPr>
                <w:noProof/>
              </w:rPr>
              <w:t>33</w:t>
            </w:r>
            <w:r>
              <w:rPr>
                <w:noProof/>
              </w:rPr>
              <w:fldChar w:fldCharType="end"/>
            </w:r>
          </w:hyperlink>
        </w:p>
        <w:p w14:paraId="1B2C8B60" w14:textId="21ACFC2A" w:rsidR="00DC0CA1" w:rsidRDefault="00DC0CA1">
          <w:pPr>
            <w:pStyle w:val="TOC3"/>
            <w:tabs>
              <w:tab w:val="right" w:leader="dot" w:pos="8296"/>
            </w:tabs>
            <w:ind w:left="840"/>
            <w:rPr>
              <w:rFonts w:asciiTheme="minorHAnsi" w:eastAsiaTheme="minorEastAsia" w:hAnsiTheme="minorHAnsi" w:cstheme="minorBidi"/>
              <w:noProof/>
            </w:rPr>
          </w:pPr>
          <w:hyperlink w:anchor="_Toc196225608" w:history="1">
            <w:r w:rsidRPr="00E87449">
              <w:rPr>
                <w:rStyle w:val="ac"/>
                <w:noProof/>
              </w:rPr>
              <w:t xml:space="preserve">1.8.1. </w:t>
            </w:r>
            <w:r w:rsidRPr="00E87449">
              <w:rPr>
                <w:rStyle w:val="ac"/>
                <w:noProof/>
              </w:rPr>
              <w:t>功能描述</w:t>
            </w:r>
            <w:r>
              <w:rPr>
                <w:noProof/>
              </w:rPr>
              <w:tab/>
            </w:r>
            <w:r>
              <w:rPr>
                <w:noProof/>
              </w:rPr>
              <w:fldChar w:fldCharType="begin"/>
            </w:r>
            <w:r>
              <w:rPr>
                <w:noProof/>
              </w:rPr>
              <w:instrText xml:space="preserve"> PAGEREF _Toc196225608 \h </w:instrText>
            </w:r>
            <w:r>
              <w:rPr>
                <w:noProof/>
              </w:rPr>
            </w:r>
            <w:r>
              <w:rPr>
                <w:noProof/>
              </w:rPr>
              <w:fldChar w:fldCharType="separate"/>
            </w:r>
            <w:r>
              <w:rPr>
                <w:noProof/>
              </w:rPr>
              <w:t>33</w:t>
            </w:r>
            <w:r>
              <w:rPr>
                <w:noProof/>
              </w:rPr>
              <w:fldChar w:fldCharType="end"/>
            </w:r>
          </w:hyperlink>
        </w:p>
        <w:p w14:paraId="16EBA53D" w14:textId="496F6BA0" w:rsidR="00DC0CA1" w:rsidRDefault="00DC0CA1">
          <w:pPr>
            <w:pStyle w:val="TOC3"/>
            <w:tabs>
              <w:tab w:val="right" w:leader="dot" w:pos="8296"/>
            </w:tabs>
            <w:ind w:left="840"/>
            <w:rPr>
              <w:rFonts w:asciiTheme="minorHAnsi" w:eastAsiaTheme="minorEastAsia" w:hAnsiTheme="minorHAnsi" w:cstheme="minorBidi"/>
              <w:noProof/>
            </w:rPr>
          </w:pPr>
          <w:hyperlink w:anchor="_Toc196225609" w:history="1">
            <w:r w:rsidRPr="00E87449">
              <w:rPr>
                <w:rStyle w:val="ac"/>
                <w:noProof/>
              </w:rPr>
              <w:t xml:space="preserve">1.8.2. </w:t>
            </w:r>
            <w:r w:rsidRPr="00E87449">
              <w:rPr>
                <w:rStyle w:val="ac"/>
                <w:noProof/>
              </w:rPr>
              <w:t>操作权限</w:t>
            </w:r>
            <w:r>
              <w:rPr>
                <w:noProof/>
              </w:rPr>
              <w:tab/>
            </w:r>
            <w:r>
              <w:rPr>
                <w:noProof/>
              </w:rPr>
              <w:fldChar w:fldCharType="begin"/>
            </w:r>
            <w:r>
              <w:rPr>
                <w:noProof/>
              </w:rPr>
              <w:instrText xml:space="preserve"> PAGEREF _Toc196225609 \h </w:instrText>
            </w:r>
            <w:r>
              <w:rPr>
                <w:noProof/>
              </w:rPr>
            </w:r>
            <w:r>
              <w:rPr>
                <w:noProof/>
              </w:rPr>
              <w:fldChar w:fldCharType="separate"/>
            </w:r>
            <w:r>
              <w:rPr>
                <w:noProof/>
              </w:rPr>
              <w:t>33</w:t>
            </w:r>
            <w:r>
              <w:rPr>
                <w:noProof/>
              </w:rPr>
              <w:fldChar w:fldCharType="end"/>
            </w:r>
          </w:hyperlink>
        </w:p>
        <w:p w14:paraId="692ED3F3" w14:textId="516A4181" w:rsidR="00DC0CA1" w:rsidRDefault="00DC0CA1">
          <w:pPr>
            <w:pStyle w:val="TOC3"/>
            <w:tabs>
              <w:tab w:val="right" w:leader="dot" w:pos="8296"/>
            </w:tabs>
            <w:ind w:left="840"/>
            <w:rPr>
              <w:rFonts w:asciiTheme="minorHAnsi" w:eastAsiaTheme="minorEastAsia" w:hAnsiTheme="minorHAnsi" w:cstheme="minorBidi"/>
              <w:noProof/>
            </w:rPr>
          </w:pPr>
          <w:hyperlink w:anchor="_Toc196225610" w:history="1">
            <w:r w:rsidRPr="00E87449">
              <w:rPr>
                <w:rStyle w:val="ac"/>
                <w:noProof/>
              </w:rPr>
              <w:t xml:space="preserve">1.8.3. </w:t>
            </w:r>
            <w:r w:rsidRPr="00E87449">
              <w:rPr>
                <w:rStyle w:val="ac"/>
                <w:noProof/>
              </w:rPr>
              <w:t>操作流程</w:t>
            </w:r>
            <w:r>
              <w:rPr>
                <w:noProof/>
              </w:rPr>
              <w:tab/>
            </w:r>
            <w:r>
              <w:rPr>
                <w:noProof/>
              </w:rPr>
              <w:fldChar w:fldCharType="begin"/>
            </w:r>
            <w:r>
              <w:rPr>
                <w:noProof/>
              </w:rPr>
              <w:instrText xml:space="preserve"> PAGEREF _Toc196225610 \h </w:instrText>
            </w:r>
            <w:r>
              <w:rPr>
                <w:noProof/>
              </w:rPr>
            </w:r>
            <w:r>
              <w:rPr>
                <w:noProof/>
              </w:rPr>
              <w:fldChar w:fldCharType="separate"/>
            </w:r>
            <w:r>
              <w:rPr>
                <w:noProof/>
              </w:rPr>
              <w:t>33</w:t>
            </w:r>
            <w:r>
              <w:rPr>
                <w:noProof/>
              </w:rPr>
              <w:fldChar w:fldCharType="end"/>
            </w:r>
          </w:hyperlink>
        </w:p>
        <w:p w14:paraId="4485F35C" w14:textId="3C122903" w:rsidR="00DC0CA1" w:rsidRDefault="00DC0CA1">
          <w:pPr>
            <w:pStyle w:val="TOC3"/>
            <w:tabs>
              <w:tab w:val="right" w:leader="dot" w:pos="8296"/>
            </w:tabs>
            <w:ind w:left="840"/>
            <w:rPr>
              <w:rFonts w:asciiTheme="minorHAnsi" w:eastAsiaTheme="minorEastAsia" w:hAnsiTheme="minorHAnsi" w:cstheme="minorBidi"/>
              <w:noProof/>
            </w:rPr>
          </w:pPr>
          <w:hyperlink w:anchor="_Toc196225611" w:history="1">
            <w:r w:rsidRPr="00E87449">
              <w:rPr>
                <w:rStyle w:val="ac"/>
                <w:noProof/>
              </w:rPr>
              <w:t xml:space="preserve">1.8.4. </w:t>
            </w:r>
            <w:r w:rsidRPr="00E87449">
              <w:rPr>
                <w:rStyle w:val="ac"/>
                <w:noProof/>
              </w:rPr>
              <w:t>注意事项</w:t>
            </w:r>
            <w:r>
              <w:rPr>
                <w:noProof/>
              </w:rPr>
              <w:tab/>
            </w:r>
            <w:r>
              <w:rPr>
                <w:noProof/>
              </w:rPr>
              <w:fldChar w:fldCharType="begin"/>
            </w:r>
            <w:r>
              <w:rPr>
                <w:noProof/>
              </w:rPr>
              <w:instrText xml:space="preserve"> PAGEREF _Toc196225611 \h </w:instrText>
            </w:r>
            <w:r>
              <w:rPr>
                <w:noProof/>
              </w:rPr>
            </w:r>
            <w:r>
              <w:rPr>
                <w:noProof/>
              </w:rPr>
              <w:fldChar w:fldCharType="separate"/>
            </w:r>
            <w:r>
              <w:rPr>
                <w:noProof/>
              </w:rPr>
              <w:t>34</w:t>
            </w:r>
            <w:r>
              <w:rPr>
                <w:noProof/>
              </w:rPr>
              <w:fldChar w:fldCharType="end"/>
            </w:r>
          </w:hyperlink>
        </w:p>
        <w:p w14:paraId="61D5E158" w14:textId="5F2773AC" w:rsidR="00DC0CA1" w:rsidRDefault="00DC0CA1">
          <w:pPr>
            <w:pStyle w:val="TOC2"/>
            <w:tabs>
              <w:tab w:val="right" w:leader="dot" w:pos="8296"/>
            </w:tabs>
            <w:ind w:left="420"/>
            <w:rPr>
              <w:rFonts w:asciiTheme="minorHAnsi" w:eastAsiaTheme="minorEastAsia" w:hAnsiTheme="minorHAnsi" w:cstheme="minorBidi"/>
              <w:noProof/>
            </w:rPr>
          </w:pPr>
          <w:hyperlink w:anchor="_Toc196225612" w:history="1">
            <w:r w:rsidRPr="00E87449">
              <w:rPr>
                <w:rStyle w:val="ac"/>
                <w:noProof/>
              </w:rPr>
              <w:t xml:space="preserve">1.9. </w:t>
            </w:r>
            <w:r w:rsidRPr="00E87449">
              <w:rPr>
                <w:rStyle w:val="ac"/>
                <w:noProof/>
              </w:rPr>
              <w:t>客户列表</w:t>
            </w:r>
            <w:r>
              <w:rPr>
                <w:noProof/>
              </w:rPr>
              <w:tab/>
            </w:r>
            <w:r>
              <w:rPr>
                <w:noProof/>
              </w:rPr>
              <w:fldChar w:fldCharType="begin"/>
            </w:r>
            <w:r>
              <w:rPr>
                <w:noProof/>
              </w:rPr>
              <w:instrText xml:space="preserve"> PAGEREF _Toc196225612 \h </w:instrText>
            </w:r>
            <w:r>
              <w:rPr>
                <w:noProof/>
              </w:rPr>
            </w:r>
            <w:r>
              <w:rPr>
                <w:noProof/>
              </w:rPr>
              <w:fldChar w:fldCharType="separate"/>
            </w:r>
            <w:r>
              <w:rPr>
                <w:noProof/>
              </w:rPr>
              <w:t>34</w:t>
            </w:r>
            <w:r>
              <w:rPr>
                <w:noProof/>
              </w:rPr>
              <w:fldChar w:fldCharType="end"/>
            </w:r>
          </w:hyperlink>
        </w:p>
        <w:p w14:paraId="6532CD66" w14:textId="78A7EA8E" w:rsidR="00DC0CA1" w:rsidRDefault="00DC0CA1">
          <w:pPr>
            <w:pStyle w:val="TOC3"/>
            <w:tabs>
              <w:tab w:val="right" w:leader="dot" w:pos="8296"/>
            </w:tabs>
            <w:ind w:left="840"/>
            <w:rPr>
              <w:rFonts w:asciiTheme="minorHAnsi" w:eastAsiaTheme="minorEastAsia" w:hAnsiTheme="minorHAnsi" w:cstheme="minorBidi"/>
              <w:noProof/>
            </w:rPr>
          </w:pPr>
          <w:hyperlink w:anchor="_Toc196225613" w:history="1">
            <w:r w:rsidRPr="00E87449">
              <w:rPr>
                <w:rStyle w:val="ac"/>
                <w:noProof/>
              </w:rPr>
              <w:t xml:space="preserve">1.9.1. </w:t>
            </w:r>
            <w:r w:rsidRPr="00E87449">
              <w:rPr>
                <w:rStyle w:val="ac"/>
                <w:noProof/>
              </w:rPr>
              <w:t>功能描述</w:t>
            </w:r>
            <w:r>
              <w:rPr>
                <w:noProof/>
              </w:rPr>
              <w:tab/>
            </w:r>
            <w:r>
              <w:rPr>
                <w:noProof/>
              </w:rPr>
              <w:fldChar w:fldCharType="begin"/>
            </w:r>
            <w:r>
              <w:rPr>
                <w:noProof/>
              </w:rPr>
              <w:instrText xml:space="preserve"> PAGEREF _Toc196225613 \h </w:instrText>
            </w:r>
            <w:r>
              <w:rPr>
                <w:noProof/>
              </w:rPr>
            </w:r>
            <w:r>
              <w:rPr>
                <w:noProof/>
              </w:rPr>
              <w:fldChar w:fldCharType="separate"/>
            </w:r>
            <w:r>
              <w:rPr>
                <w:noProof/>
              </w:rPr>
              <w:t>34</w:t>
            </w:r>
            <w:r>
              <w:rPr>
                <w:noProof/>
              </w:rPr>
              <w:fldChar w:fldCharType="end"/>
            </w:r>
          </w:hyperlink>
        </w:p>
        <w:p w14:paraId="68FEB97D" w14:textId="3471F5B4" w:rsidR="00DC0CA1" w:rsidRDefault="00DC0CA1">
          <w:pPr>
            <w:pStyle w:val="TOC3"/>
            <w:tabs>
              <w:tab w:val="right" w:leader="dot" w:pos="8296"/>
            </w:tabs>
            <w:ind w:left="840"/>
            <w:rPr>
              <w:rFonts w:asciiTheme="minorHAnsi" w:eastAsiaTheme="minorEastAsia" w:hAnsiTheme="minorHAnsi" w:cstheme="minorBidi"/>
              <w:noProof/>
            </w:rPr>
          </w:pPr>
          <w:hyperlink w:anchor="_Toc196225614" w:history="1">
            <w:r w:rsidRPr="00E87449">
              <w:rPr>
                <w:rStyle w:val="ac"/>
                <w:noProof/>
              </w:rPr>
              <w:t xml:space="preserve">1.9.2. </w:t>
            </w:r>
            <w:r w:rsidRPr="00E87449">
              <w:rPr>
                <w:rStyle w:val="ac"/>
                <w:noProof/>
              </w:rPr>
              <w:t>操作权限</w:t>
            </w:r>
            <w:r>
              <w:rPr>
                <w:noProof/>
              </w:rPr>
              <w:tab/>
            </w:r>
            <w:r>
              <w:rPr>
                <w:noProof/>
              </w:rPr>
              <w:fldChar w:fldCharType="begin"/>
            </w:r>
            <w:r>
              <w:rPr>
                <w:noProof/>
              </w:rPr>
              <w:instrText xml:space="preserve"> PAGEREF _Toc196225614 \h </w:instrText>
            </w:r>
            <w:r>
              <w:rPr>
                <w:noProof/>
              </w:rPr>
            </w:r>
            <w:r>
              <w:rPr>
                <w:noProof/>
              </w:rPr>
              <w:fldChar w:fldCharType="separate"/>
            </w:r>
            <w:r>
              <w:rPr>
                <w:noProof/>
              </w:rPr>
              <w:t>34</w:t>
            </w:r>
            <w:r>
              <w:rPr>
                <w:noProof/>
              </w:rPr>
              <w:fldChar w:fldCharType="end"/>
            </w:r>
          </w:hyperlink>
        </w:p>
        <w:p w14:paraId="0F1EDEC8" w14:textId="3F036796" w:rsidR="00DC0CA1" w:rsidRDefault="00DC0CA1">
          <w:pPr>
            <w:pStyle w:val="TOC3"/>
            <w:tabs>
              <w:tab w:val="right" w:leader="dot" w:pos="8296"/>
            </w:tabs>
            <w:ind w:left="840"/>
            <w:rPr>
              <w:rFonts w:asciiTheme="minorHAnsi" w:eastAsiaTheme="minorEastAsia" w:hAnsiTheme="minorHAnsi" w:cstheme="minorBidi"/>
              <w:noProof/>
            </w:rPr>
          </w:pPr>
          <w:hyperlink w:anchor="_Toc196225615" w:history="1">
            <w:r w:rsidRPr="00E87449">
              <w:rPr>
                <w:rStyle w:val="ac"/>
                <w:noProof/>
              </w:rPr>
              <w:t xml:space="preserve">1.9.3. </w:t>
            </w:r>
            <w:r w:rsidRPr="00E87449">
              <w:rPr>
                <w:rStyle w:val="ac"/>
                <w:noProof/>
              </w:rPr>
              <w:t>操作流程</w:t>
            </w:r>
            <w:r>
              <w:rPr>
                <w:noProof/>
              </w:rPr>
              <w:tab/>
            </w:r>
            <w:r>
              <w:rPr>
                <w:noProof/>
              </w:rPr>
              <w:fldChar w:fldCharType="begin"/>
            </w:r>
            <w:r>
              <w:rPr>
                <w:noProof/>
              </w:rPr>
              <w:instrText xml:space="preserve"> PAGEREF _Toc196225615 \h </w:instrText>
            </w:r>
            <w:r>
              <w:rPr>
                <w:noProof/>
              </w:rPr>
            </w:r>
            <w:r>
              <w:rPr>
                <w:noProof/>
              </w:rPr>
              <w:fldChar w:fldCharType="separate"/>
            </w:r>
            <w:r>
              <w:rPr>
                <w:noProof/>
              </w:rPr>
              <w:t>34</w:t>
            </w:r>
            <w:r>
              <w:rPr>
                <w:noProof/>
              </w:rPr>
              <w:fldChar w:fldCharType="end"/>
            </w:r>
          </w:hyperlink>
        </w:p>
        <w:p w14:paraId="2E55677D" w14:textId="197C834B" w:rsidR="00DC0CA1" w:rsidRDefault="00DC0CA1">
          <w:pPr>
            <w:pStyle w:val="TOC3"/>
            <w:tabs>
              <w:tab w:val="right" w:leader="dot" w:pos="8296"/>
            </w:tabs>
            <w:ind w:left="840"/>
            <w:rPr>
              <w:rFonts w:asciiTheme="minorHAnsi" w:eastAsiaTheme="minorEastAsia" w:hAnsiTheme="minorHAnsi" w:cstheme="minorBidi"/>
              <w:noProof/>
            </w:rPr>
          </w:pPr>
          <w:hyperlink w:anchor="_Toc196225616" w:history="1">
            <w:r w:rsidRPr="00E87449">
              <w:rPr>
                <w:rStyle w:val="ac"/>
                <w:noProof/>
              </w:rPr>
              <w:t xml:space="preserve">1.9.4. </w:t>
            </w:r>
            <w:r w:rsidRPr="00E87449">
              <w:rPr>
                <w:rStyle w:val="ac"/>
                <w:noProof/>
              </w:rPr>
              <w:t>注意事项</w:t>
            </w:r>
            <w:r>
              <w:rPr>
                <w:noProof/>
              </w:rPr>
              <w:tab/>
            </w:r>
            <w:r>
              <w:rPr>
                <w:noProof/>
              </w:rPr>
              <w:fldChar w:fldCharType="begin"/>
            </w:r>
            <w:r>
              <w:rPr>
                <w:noProof/>
              </w:rPr>
              <w:instrText xml:space="preserve"> PAGEREF _Toc196225616 \h </w:instrText>
            </w:r>
            <w:r>
              <w:rPr>
                <w:noProof/>
              </w:rPr>
            </w:r>
            <w:r>
              <w:rPr>
                <w:noProof/>
              </w:rPr>
              <w:fldChar w:fldCharType="separate"/>
            </w:r>
            <w:r>
              <w:rPr>
                <w:noProof/>
              </w:rPr>
              <w:t>36</w:t>
            </w:r>
            <w:r>
              <w:rPr>
                <w:noProof/>
              </w:rPr>
              <w:fldChar w:fldCharType="end"/>
            </w:r>
          </w:hyperlink>
        </w:p>
        <w:p w14:paraId="1D6FEF2B" w14:textId="3C05E5F6" w:rsidR="00DC0CA1" w:rsidRDefault="00DC0CA1">
          <w:pPr>
            <w:pStyle w:val="TOC2"/>
            <w:tabs>
              <w:tab w:val="right" w:leader="dot" w:pos="8296"/>
            </w:tabs>
            <w:ind w:left="420"/>
            <w:rPr>
              <w:rFonts w:asciiTheme="minorHAnsi" w:eastAsiaTheme="minorEastAsia" w:hAnsiTheme="minorHAnsi" w:cstheme="minorBidi"/>
              <w:noProof/>
            </w:rPr>
          </w:pPr>
          <w:hyperlink w:anchor="_Toc196225617" w:history="1">
            <w:r w:rsidRPr="00E87449">
              <w:rPr>
                <w:rStyle w:val="ac"/>
                <w:noProof/>
              </w:rPr>
              <w:t xml:space="preserve">1.10. </w:t>
            </w:r>
            <w:r w:rsidRPr="00E87449">
              <w:rPr>
                <w:rStyle w:val="ac"/>
                <w:noProof/>
              </w:rPr>
              <w:t>统一柜面授权</w:t>
            </w:r>
            <w:r>
              <w:rPr>
                <w:noProof/>
              </w:rPr>
              <w:tab/>
            </w:r>
            <w:r>
              <w:rPr>
                <w:noProof/>
              </w:rPr>
              <w:fldChar w:fldCharType="begin"/>
            </w:r>
            <w:r>
              <w:rPr>
                <w:noProof/>
              </w:rPr>
              <w:instrText xml:space="preserve"> PAGEREF _Toc196225617 \h </w:instrText>
            </w:r>
            <w:r>
              <w:rPr>
                <w:noProof/>
              </w:rPr>
            </w:r>
            <w:r>
              <w:rPr>
                <w:noProof/>
              </w:rPr>
              <w:fldChar w:fldCharType="separate"/>
            </w:r>
            <w:r>
              <w:rPr>
                <w:noProof/>
              </w:rPr>
              <w:t>36</w:t>
            </w:r>
            <w:r>
              <w:rPr>
                <w:noProof/>
              </w:rPr>
              <w:fldChar w:fldCharType="end"/>
            </w:r>
          </w:hyperlink>
        </w:p>
        <w:p w14:paraId="6A370668" w14:textId="51DFC6CB" w:rsidR="00DC0CA1" w:rsidRDefault="00DC0CA1">
          <w:pPr>
            <w:pStyle w:val="TOC3"/>
            <w:tabs>
              <w:tab w:val="right" w:leader="dot" w:pos="8296"/>
            </w:tabs>
            <w:ind w:left="840"/>
            <w:rPr>
              <w:rFonts w:asciiTheme="minorHAnsi" w:eastAsiaTheme="minorEastAsia" w:hAnsiTheme="minorHAnsi" w:cstheme="minorBidi"/>
              <w:noProof/>
            </w:rPr>
          </w:pPr>
          <w:hyperlink w:anchor="_Toc196225618" w:history="1">
            <w:r w:rsidRPr="00E87449">
              <w:rPr>
                <w:rStyle w:val="ac"/>
                <w:noProof/>
              </w:rPr>
              <w:t xml:space="preserve">1.10.1. </w:t>
            </w:r>
            <w:r w:rsidRPr="00E87449">
              <w:rPr>
                <w:rStyle w:val="ac"/>
                <w:noProof/>
              </w:rPr>
              <w:t>功能描述</w:t>
            </w:r>
            <w:r>
              <w:rPr>
                <w:noProof/>
              </w:rPr>
              <w:tab/>
            </w:r>
            <w:r>
              <w:rPr>
                <w:noProof/>
              </w:rPr>
              <w:fldChar w:fldCharType="begin"/>
            </w:r>
            <w:r>
              <w:rPr>
                <w:noProof/>
              </w:rPr>
              <w:instrText xml:space="preserve"> PAGEREF _Toc196225618 \h </w:instrText>
            </w:r>
            <w:r>
              <w:rPr>
                <w:noProof/>
              </w:rPr>
            </w:r>
            <w:r>
              <w:rPr>
                <w:noProof/>
              </w:rPr>
              <w:fldChar w:fldCharType="separate"/>
            </w:r>
            <w:r>
              <w:rPr>
                <w:noProof/>
              </w:rPr>
              <w:t>36</w:t>
            </w:r>
            <w:r>
              <w:rPr>
                <w:noProof/>
              </w:rPr>
              <w:fldChar w:fldCharType="end"/>
            </w:r>
          </w:hyperlink>
        </w:p>
        <w:p w14:paraId="5BFDB00D" w14:textId="5988BAEE" w:rsidR="00DC0CA1" w:rsidRDefault="00DC0CA1">
          <w:pPr>
            <w:pStyle w:val="TOC3"/>
            <w:tabs>
              <w:tab w:val="right" w:leader="dot" w:pos="8296"/>
            </w:tabs>
            <w:ind w:left="840"/>
            <w:rPr>
              <w:rFonts w:asciiTheme="minorHAnsi" w:eastAsiaTheme="minorEastAsia" w:hAnsiTheme="minorHAnsi" w:cstheme="minorBidi"/>
              <w:noProof/>
            </w:rPr>
          </w:pPr>
          <w:hyperlink w:anchor="_Toc196225619" w:history="1">
            <w:r w:rsidRPr="00E87449">
              <w:rPr>
                <w:rStyle w:val="ac"/>
                <w:noProof/>
              </w:rPr>
              <w:t xml:space="preserve">1.10.2. </w:t>
            </w:r>
            <w:r w:rsidRPr="00E87449">
              <w:rPr>
                <w:rStyle w:val="ac"/>
                <w:noProof/>
              </w:rPr>
              <w:t>操作权限</w:t>
            </w:r>
            <w:r>
              <w:rPr>
                <w:noProof/>
              </w:rPr>
              <w:tab/>
            </w:r>
            <w:r>
              <w:rPr>
                <w:noProof/>
              </w:rPr>
              <w:fldChar w:fldCharType="begin"/>
            </w:r>
            <w:r>
              <w:rPr>
                <w:noProof/>
              </w:rPr>
              <w:instrText xml:space="preserve"> PAGEREF _Toc196225619 \h </w:instrText>
            </w:r>
            <w:r>
              <w:rPr>
                <w:noProof/>
              </w:rPr>
            </w:r>
            <w:r>
              <w:rPr>
                <w:noProof/>
              </w:rPr>
              <w:fldChar w:fldCharType="separate"/>
            </w:r>
            <w:r>
              <w:rPr>
                <w:noProof/>
              </w:rPr>
              <w:t>36</w:t>
            </w:r>
            <w:r>
              <w:rPr>
                <w:noProof/>
              </w:rPr>
              <w:fldChar w:fldCharType="end"/>
            </w:r>
          </w:hyperlink>
        </w:p>
        <w:p w14:paraId="2E57CE9F" w14:textId="28B97BC3" w:rsidR="00DC0CA1" w:rsidRDefault="00DC0CA1">
          <w:pPr>
            <w:pStyle w:val="TOC3"/>
            <w:tabs>
              <w:tab w:val="right" w:leader="dot" w:pos="8296"/>
            </w:tabs>
            <w:ind w:left="840"/>
            <w:rPr>
              <w:rFonts w:asciiTheme="minorHAnsi" w:eastAsiaTheme="minorEastAsia" w:hAnsiTheme="minorHAnsi" w:cstheme="minorBidi"/>
              <w:noProof/>
            </w:rPr>
          </w:pPr>
          <w:hyperlink w:anchor="_Toc196225620" w:history="1">
            <w:r w:rsidRPr="00E87449">
              <w:rPr>
                <w:rStyle w:val="ac"/>
                <w:noProof/>
              </w:rPr>
              <w:t xml:space="preserve">1.10.3. </w:t>
            </w:r>
            <w:r w:rsidRPr="00E87449">
              <w:rPr>
                <w:rStyle w:val="ac"/>
                <w:noProof/>
              </w:rPr>
              <w:t>操作流程</w:t>
            </w:r>
            <w:r>
              <w:rPr>
                <w:noProof/>
              </w:rPr>
              <w:tab/>
            </w:r>
            <w:r>
              <w:rPr>
                <w:noProof/>
              </w:rPr>
              <w:fldChar w:fldCharType="begin"/>
            </w:r>
            <w:r>
              <w:rPr>
                <w:noProof/>
              </w:rPr>
              <w:instrText xml:space="preserve"> PAGEREF _Toc196225620 \h </w:instrText>
            </w:r>
            <w:r>
              <w:rPr>
                <w:noProof/>
              </w:rPr>
            </w:r>
            <w:r>
              <w:rPr>
                <w:noProof/>
              </w:rPr>
              <w:fldChar w:fldCharType="separate"/>
            </w:r>
            <w:r>
              <w:rPr>
                <w:noProof/>
              </w:rPr>
              <w:t>36</w:t>
            </w:r>
            <w:r>
              <w:rPr>
                <w:noProof/>
              </w:rPr>
              <w:fldChar w:fldCharType="end"/>
            </w:r>
          </w:hyperlink>
        </w:p>
        <w:p w14:paraId="799E72D0" w14:textId="0B7B7F2C" w:rsidR="00DC0CA1" w:rsidRDefault="00DC0CA1">
          <w:pPr>
            <w:pStyle w:val="TOC3"/>
            <w:tabs>
              <w:tab w:val="right" w:leader="dot" w:pos="8296"/>
            </w:tabs>
            <w:ind w:left="840"/>
            <w:rPr>
              <w:rFonts w:asciiTheme="minorHAnsi" w:eastAsiaTheme="minorEastAsia" w:hAnsiTheme="minorHAnsi" w:cstheme="minorBidi"/>
              <w:noProof/>
            </w:rPr>
          </w:pPr>
          <w:hyperlink w:anchor="_Toc196225621" w:history="1">
            <w:r w:rsidRPr="00E87449">
              <w:rPr>
                <w:rStyle w:val="ac"/>
                <w:noProof/>
              </w:rPr>
              <w:t xml:space="preserve">1.10.4. </w:t>
            </w:r>
            <w:r w:rsidRPr="00E87449">
              <w:rPr>
                <w:rStyle w:val="ac"/>
                <w:noProof/>
              </w:rPr>
              <w:t>注意事项</w:t>
            </w:r>
            <w:r>
              <w:rPr>
                <w:noProof/>
              </w:rPr>
              <w:tab/>
            </w:r>
            <w:r>
              <w:rPr>
                <w:noProof/>
              </w:rPr>
              <w:fldChar w:fldCharType="begin"/>
            </w:r>
            <w:r>
              <w:rPr>
                <w:noProof/>
              </w:rPr>
              <w:instrText xml:space="preserve"> PAGEREF _Toc196225621 \h </w:instrText>
            </w:r>
            <w:r>
              <w:rPr>
                <w:noProof/>
              </w:rPr>
            </w:r>
            <w:r>
              <w:rPr>
                <w:noProof/>
              </w:rPr>
              <w:fldChar w:fldCharType="separate"/>
            </w:r>
            <w:r>
              <w:rPr>
                <w:noProof/>
              </w:rPr>
              <w:t>39</w:t>
            </w:r>
            <w:r>
              <w:rPr>
                <w:noProof/>
              </w:rPr>
              <w:fldChar w:fldCharType="end"/>
            </w:r>
          </w:hyperlink>
        </w:p>
        <w:p w14:paraId="4EA79996" w14:textId="13231432" w:rsidR="00DC0CA1" w:rsidRDefault="00DC0CA1">
          <w:pPr>
            <w:pStyle w:val="TOC2"/>
            <w:tabs>
              <w:tab w:val="right" w:leader="dot" w:pos="8296"/>
            </w:tabs>
            <w:ind w:left="420"/>
            <w:rPr>
              <w:rFonts w:asciiTheme="minorHAnsi" w:eastAsiaTheme="minorEastAsia" w:hAnsiTheme="minorHAnsi" w:cstheme="minorBidi"/>
              <w:noProof/>
            </w:rPr>
          </w:pPr>
          <w:hyperlink w:anchor="_Toc196225622" w:history="1">
            <w:r w:rsidRPr="00E87449">
              <w:rPr>
                <w:rStyle w:val="ac"/>
                <w:noProof/>
              </w:rPr>
              <w:t>1.11. ITM</w:t>
            </w:r>
            <w:r w:rsidRPr="00E87449">
              <w:rPr>
                <w:rStyle w:val="ac"/>
                <w:noProof/>
              </w:rPr>
              <w:t>授权</w:t>
            </w:r>
            <w:r>
              <w:rPr>
                <w:noProof/>
              </w:rPr>
              <w:tab/>
            </w:r>
            <w:r>
              <w:rPr>
                <w:noProof/>
              </w:rPr>
              <w:fldChar w:fldCharType="begin"/>
            </w:r>
            <w:r>
              <w:rPr>
                <w:noProof/>
              </w:rPr>
              <w:instrText xml:space="preserve"> PAGEREF _Toc196225622 \h </w:instrText>
            </w:r>
            <w:r>
              <w:rPr>
                <w:noProof/>
              </w:rPr>
            </w:r>
            <w:r>
              <w:rPr>
                <w:noProof/>
              </w:rPr>
              <w:fldChar w:fldCharType="separate"/>
            </w:r>
            <w:r>
              <w:rPr>
                <w:noProof/>
              </w:rPr>
              <w:t>39</w:t>
            </w:r>
            <w:r>
              <w:rPr>
                <w:noProof/>
              </w:rPr>
              <w:fldChar w:fldCharType="end"/>
            </w:r>
          </w:hyperlink>
        </w:p>
        <w:p w14:paraId="0EBBEB6F" w14:textId="54028A30" w:rsidR="00DC0CA1" w:rsidRDefault="00DC0CA1">
          <w:pPr>
            <w:pStyle w:val="TOC3"/>
            <w:tabs>
              <w:tab w:val="right" w:leader="dot" w:pos="8296"/>
            </w:tabs>
            <w:ind w:left="840"/>
            <w:rPr>
              <w:rFonts w:asciiTheme="minorHAnsi" w:eastAsiaTheme="minorEastAsia" w:hAnsiTheme="minorHAnsi" w:cstheme="minorBidi"/>
              <w:noProof/>
            </w:rPr>
          </w:pPr>
          <w:hyperlink w:anchor="_Toc196225623" w:history="1">
            <w:r w:rsidRPr="00E87449">
              <w:rPr>
                <w:rStyle w:val="ac"/>
                <w:noProof/>
              </w:rPr>
              <w:t xml:space="preserve">1.11.1. </w:t>
            </w:r>
            <w:r w:rsidRPr="00E87449">
              <w:rPr>
                <w:rStyle w:val="ac"/>
                <w:noProof/>
              </w:rPr>
              <w:t>功能描述</w:t>
            </w:r>
            <w:r>
              <w:rPr>
                <w:noProof/>
              </w:rPr>
              <w:tab/>
            </w:r>
            <w:r>
              <w:rPr>
                <w:noProof/>
              </w:rPr>
              <w:fldChar w:fldCharType="begin"/>
            </w:r>
            <w:r>
              <w:rPr>
                <w:noProof/>
              </w:rPr>
              <w:instrText xml:space="preserve"> PAGEREF _Toc196225623 \h </w:instrText>
            </w:r>
            <w:r>
              <w:rPr>
                <w:noProof/>
              </w:rPr>
            </w:r>
            <w:r>
              <w:rPr>
                <w:noProof/>
              </w:rPr>
              <w:fldChar w:fldCharType="separate"/>
            </w:r>
            <w:r>
              <w:rPr>
                <w:noProof/>
              </w:rPr>
              <w:t>39</w:t>
            </w:r>
            <w:r>
              <w:rPr>
                <w:noProof/>
              </w:rPr>
              <w:fldChar w:fldCharType="end"/>
            </w:r>
          </w:hyperlink>
        </w:p>
        <w:p w14:paraId="5A43AFEE" w14:textId="2CCA9E8B" w:rsidR="00DC0CA1" w:rsidRDefault="00DC0CA1">
          <w:pPr>
            <w:pStyle w:val="TOC3"/>
            <w:tabs>
              <w:tab w:val="right" w:leader="dot" w:pos="8296"/>
            </w:tabs>
            <w:ind w:left="840"/>
            <w:rPr>
              <w:rFonts w:asciiTheme="minorHAnsi" w:eastAsiaTheme="minorEastAsia" w:hAnsiTheme="minorHAnsi" w:cstheme="minorBidi"/>
              <w:noProof/>
            </w:rPr>
          </w:pPr>
          <w:hyperlink w:anchor="_Toc196225624" w:history="1">
            <w:r w:rsidRPr="00E87449">
              <w:rPr>
                <w:rStyle w:val="ac"/>
                <w:noProof/>
              </w:rPr>
              <w:t xml:space="preserve">1.11.2. </w:t>
            </w:r>
            <w:r w:rsidRPr="00E87449">
              <w:rPr>
                <w:rStyle w:val="ac"/>
                <w:noProof/>
              </w:rPr>
              <w:t>操作权限</w:t>
            </w:r>
            <w:r>
              <w:rPr>
                <w:noProof/>
              </w:rPr>
              <w:tab/>
            </w:r>
            <w:r>
              <w:rPr>
                <w:noProof/>
              </w:rPr>
              <w:fldChar w:fldCharType="begin"/>
            </w:r>
            <w:r>
              <w:rPr>
                <w:noProof/>
              </w:rPr>
              <w:instrText xml:space="preserve"> PAGEREF _Toc196225624 \h </w:instrText>
            </w:r>
            <w:r>
              <w:rPr>
                <w:noProof/>
              </w:rPr>
            </w:r>
            <w:r>
              <w:rPr>
                <w:noProof/>
              </w:rPr>
              <w:fldChar w:fldCharType="separate"/>
            </w:r>
            <w:r>
              <w:rPr>
                <w:noProof/>
              </w:rPr>
              <w:t>39</w:t>
            </w:r>
            <w:r>
              <w:rPr>
                <w:noProof/>
              </w:rPr>
              <w:fldChar w:fldCharType="end"/>
            </w:r>
          </w:hyperlink>
        </w:p>
        <w:p w14:paraId="71C1168C" w14:textId="6D8AE8CF" w:rsidR="00DC0CA1" w:rsidRDefault="00DC0CA1">
          <w:pPr>
            <w:pStyle w:val="TOC3"/>
            <w:tabs>
              <w:tab w:val="right" w:leader="dot" w:pos="8296"/>
            </w:tabs>
            <w:ind w:left="840"/>
            <w:rPr>
              <w:rFonts w:asciiTheme="minorHAnsi" w:eastAsiaTheme="minorEastAsia" w:hAnsiTheme="minorHAnsi" w:cstheme="minorBidi"/>
              <w:noProof/>
            </w:rPr>
          </w:pPr>
          <w:hyperlink w:anchor="_Toc196225625" w:history="1">
            <w:r w:rsidRPr="00E87449">
              <w:rPr>
                <w:rStyle w:val="ac"/>
                <w:noProof/>
              </w:rPr>
              <w:t xml:space="preserve">1.11.3. </w:t>
            </w:r>
            <w:r w:rsidRPr="00E87449">
              <w:rPr>
                <w:rStyle w:val="ac"/>
                <w:noProof/>
              </w:rPr>
              <w:t>操作流程</w:t>
            </w:r>
            <w:r>
              <w:rPr>
                <w:noProof/>
              </w:rPr>
              <w:tab/>
            </w:r>
            <w:r>
              <w:rPr>
                <w:noProof/>
              </w:rPr>
              <w:fldChar w:fldCharType="begin"/>
            </w:r>
            <w:r>
              <w:rPr>
                <w:noProof/>
              </w:rPr>
              <w:instrText xml:space="preserve"> PAGEREF _Toc196225625 \h </w:instrText>
            </w:r>
            <w:r>
              <w:rPr>
                <w:noProof/>
              </w:rPr>
            </w:r>
            <w:r>
              <w:rPr>
                <w:noProof/>
              </w:rPr>
              <w:fldChar w:fldCharType="separate"/>
            </w:r>
            <w:r>
              <w:rPr>
                <w:noProof/>
              </w:rPr>
              <w:t>39</w:t>
            </w:r>
            <w:r>
              <w:rPr>
                <w:noProof/>
              </w:rPr>
              <w:fldChar w:fldCharType="end"/>
            </w:r>
          </w:hyperlink>
        </w:p>
        <w:p w14:paraId="178AF7F1" w14:textId="52A75432" w:rsidR="00DC0CA1" w:rsidRDefault="00DC0CA1">
          <w:pPr>
            <w:pStyle w:val="TOC3"/>
            <w:tabs>
              <w:tab w:val="right" w:leader="dot" w:pos="8296"/>
            </w:tabs>
            <w:ind w:left="840"/>
            <w:rPr>
              <w:rFonts w:asciiTheme="minorHAnsi" w:eastAsiaTheme="minorEastAsia" w:hAnsiTheme="minorHAnsi" w:cstheme="minorBidi"/>
              <w:noProof/>
            </w:rPr>
          </w:pPr>
          <w:hyperlink w:anchor="_Toc196225626" w:history="1">
            <w:r w:rsidRPr="00E87449">
              <w:rPr>
                <w:rStyle w:val="ac"/>
                <w:noProof/>
              </w:rPr>
              <w:t xml:space="preserve">1.11.4. </w:t>
            </w:r>
            <w:r w:rsidRPr="00E87449">
              <w:rPr>
                <w:rStyle w:val="ac"/>
                <w:noProof/>
              </w:rPr>
              <w:t>注意事项</w:t>
            </w:r>
            <w:r>
              <w:rPr>
                <w:noProof/>
              </w:rPr>
              <w:tab/>
            </w:r>
            <w:r>
              <w:rPr>
                <w:noProof/>
              </w:rPr>
              <w:fldChar w:fldCharType="begin"/>
            </w:r>
            <w:r>
              <w:rPr>
                <w:noProof/>
              </w:rPr>
              <w:instrText xml:space="preserve"> PAGEREF _Toc196225626 \h </w:instrText>
            </w:r>
            <w:r>
              <w:rPr>
                <w:noProof/>
              </w:rPr>
            </w:r>
            <w:r>
              <w:rPr>
                <w:noProof/>
              </w:rPr>
              <w:fldChar w:fldCharType="separate"/>
            </w:r>
            <w:r>
              <w:rPr>
                <w:noProof/>
              </w:rPr>
              <w:t>41</w:t>
            </w:r>
            <w:r>
              <w:rPr>
                <w:noProof/>
              </w:rPr>
              <w:fldChar w:fldCharType="end"/>
            </w:r>
          </w:hyperlink>
        </w:p>
        <w:p w14:paraId="49568E6D" w14:textId="02C32A89" w:rsidR="00DC0CA1" w:rsidRDefault="00DC0CA1">
          <w:pPr>
            <w:pStyle w:val="TOC2"/>
            <w:tabs>
              <w:tab w:val="right" w:leader="dot" w:pos="8296"/>
            </w:tabs>
            <w:ind w:left="420"/>
            <w:rPr>
              <w:rFonts w:asciiTheme="minorHAnsi" w:eastAsiaTheme="minorEastAsia" w:hAnsiTheme="minorHAnsi" w:cstheme="minorBidi"/>
              <w:noProof/>
            </w:rPr>
          </w:pPr>
          <w:hyperlink w:anchor="_Toc196225627" w:history="1">
            <w:r w:rsidRPr="00E87449">
              <w:rPr>
                <w:rStyle w:val="ac"/>
                <w:noProof/>
              </w:rPr>
              <w:t xml:space="preserve">1.12. </w:t>
            </w:r>
            <w:r w:rsidRPr="00E87449">
              <w:rPr>
                <w:rStyle w:val="ac"/>
                <w:noProof/>
              </w:rPr>
              <w:t>服务提醒</w:t>
            </w:r>
            <w:r>
              <w:rPr>
                <w:noProof/>
              </w:rPr>
              <w:tab/>
            </w:r>
            <w:r>
              <w:rPr>
                <w:noProof/>
              </w:rPr>
              <w:fldChar w:fldCharType="begin"/>
            </w:r>
            <w:r>
              <w:rPr>
                <w:noProof/>
              </w:rPr>
              <w:instrText xml:space="preserve"> PAGEREF _Toc196225627 \h </w:instrText>
            </w:r>
            <w:r>
              <w:rPr>
                <w:noProof/>
              </w:rPr>
            </w:r>
            <w:r>
              <w:rPr>
                <w:noProof/>
              </w:rPr>
              <w:fldChar w:fldCharType="separate"/>
            </w:r>
            <w:r>
              <w:rPr>
                <w:noProof/>
              </w:rPr>
              <w:t>42</w:t>
            </w:r>
            <w:r>
              <w:rPr>
                <w:noProof/>
              </w:rPr>
              <w:fldChar w:fldCharType="end"/>
            </w:r>
          </w:hyperlink>
        </w:p>
        <w:p w14:paraId="18A2B614" w14:textId="16D0B43C" w:rsidR="00DC0CA1" w:rsidRDefault="00DC0CA1">
          <w:pPr>
            <w:pStyle w:val="TOC3"/>
            <w:tabs>
              <w:tab w:val="right" w:leader="dot" w:pos="8296"/>
            </w:tabs>
            <w:ind w:left="840"/>
            <w:rPr>
              <w:rFonts w:asciiTheme="minorHAnsi" w:eastAsiaTheme="minorEastAsia" w:hAnsiTheme="minorHAnsi" w:cstheme="minorBidi"/>
              <w:noProof/>
            </w:rPr>
          </w:pPr>
          <w:hyperlink w:anchor="_Toc196225628" w:history="1">
            <w:r w:rsidRPr="00E87449">
              <w:rPr>
                <w:rStyle w:val="ac"/>
                <w:noProof/>
              </w:rPr>
              <w:t xml:space="preserve">1.12.1. </w:t>
            </w:r>
            <w:r w:rsidRPr="00E87449">
              <w:rPr>
                <w:rStyle w:val="ac"/>
                <w:noProof/>
              </w:rPr>
              <w:t>功能描述</w:t>
            </w:r>
            <w:r>
              <w:rPr>
                <w:noProof/>
              </w:rPr>
              <w:tab/>
            </w:r>
            <w:r>
              <w:rPr>
                <w:noProof/>
              </w:rPr>
              <w:fldChar w:fldCharType="begin"/>
            </w:r>
            <w:r>
              <w:rPr>
                <w:noProof/>
              </w:rPr>
              <w:instrText xml:space="preserve"> PAGEREF _Toc196225628 \h </w:instrText>
            </w:r>
            <w:r>
              <w:rPr>
                <w:noProof/>
              </w:rPr>
            </w:r>
            <w:r>
              <w:rPr>
                <w:noProof/>
              </w:rPr>
              <w:fldChar w:fldCharType="separate"/>
            </w:r>
            <w:r>
              <w:rPr>
                <w:noProof/>
              </w:rPr>
              <w:t>42</w:t>
            </w:r>
            <w:r>
              <w:rPr>
                <w:noProof/>
              </w:rPr>
              <w:fldChar w:fldCharType="end"/>
            </w:r>
          </w:hyperlink>
        </w:p>
        <w:p w14:paraId="352FE5DF" w14:textId="4E724609" w:rsidR="00DC0CA1" w:rsidRDefault="00DC0CA1">
          <w:pPr>
            <w:pStyle w:val="TOC3"/>
            <w:tabs>
              <w:tab w:val="right" w:leader="dot" w:pos="8296"/>
            </w:tabs>
            <w:ind w:left="840"/>
            <w:rPr>
              <w:rFonts w:asciiTheme="minorHAnsi" w:eastAsiaTheme="minorEastAsia" w:hAnsiTheme="minorHAnsi" w:cstheme="minorBidi"/>
              <w:noProof/>
            </w:rPr>
          </w:pPr>
          <w:hyperlink w:anchor="_Toc196225629" w:history="1">
            <w:r w:rsidRPr="00E87449">
              <w:rPr>
                <w:rStyle w:val="ac"/>
                <w:noProof/>
              </w:rPr>
              <w:t xml:space="preserve">1.12.2. </w:t>
            </w:r>
            <w:r w:rsidRPr="00E87449">
              <w:rPr>
                <w:rStyle w:val="ac"/>
                <w:noProof/>
              </w:rPr>
              <w:t>操作权限</w:t>
            </w:r>
            <w:r>
              <w:rPr>
                <w:noProof/>
              </w:rPr>
              <w:tab/>
            </w:r>
            <w:r>
              <w:rPr>
                <w:noProof/>
              </w:rPr>
              <w:fldChar w:fldCharType="begin"/>
            </w:r>
            <w:r>
              <w:rPr>
                <w:noProof/>
              </w:rPr>
              <w:instrText xml:space="preserve"> PAGEREF _Toc196225629 \h </w:instrText>
            </w:r>
            <w:r>
              <w:rPr>
                <w:noProof/>
              </w:rPr>
            </w:r>
            <w:r>
              <w:rPr>
                <w:noProof/>
              </w:rPr>
              <w:fldChar w:fldCharType="separate"/>
            </w:r>
            <w:r>
              <w:rPr>
                <w:noProof/>
              </w:rPr>
              <w:t>42</w:t>
            </w:r>
            <w:r>
              <w:rPr>
                <w:noProof/>
              </w:rPr>
              <w:fldChar w:fldCharType="end"/>
            </w:r>
          </w:hyperlink>
        </w:p>
        <w:p w14:paraId="0992763B" w14:textId="7B6BAD1F" w:rsidR="00DC0CA1" w:rsidRDefault="00DC0CA1">
          <w:pPr>
            <w:pStyle w:val="TOC3"/>
            <w:tabs>
              <w:tab w:val="right" w:leader="dot" w:pos="8296"/>
            </w:tabs>
            <w:ind w:left="840"/>
            <w:rPr>
              <w:rFonts w:asciiTheme="minorHAnsi" w:eastAsiaTheme="minorEastAsia" w:hAnsiTheme="minorHAnsi" w:cstheme="minorBidi"/>
              <w:noProof/>
            </w:rPr>
          </w:pPr>
          <w:hyperlink w:anchor="_Toc196225630" w:history="1">
            <w:r w:rsidRPr="00E87449">
              <w:rPr>
                <w:rStyle w:val="ac"/>
                <w:noProof/>
              </w:rPr>
              <w:t xml:space="preserve">1.12.3. </w:t>
            </w:r>
            <w:r w:rsidRPr="00E87449">
              <w:rPr>
                <w:rStyle w:val="ac"/>
                <w:noProof/>
              </w:rPr>
              <w:t>操作流程</w:t>
            </w:r>
            <w:r>
              <w:rPr>
                <w:noProof/>
              </w:rPr>
              <w:tab/>
            </w:r>
            <w:r>
              <w:rPr>
                <w:noProof/>
              </w:rPr>
              <w:fldChar w:fldCharType="begin"/>
            </w:r>
            <w:r>
              <w:rPr>
                <w:noProof/>
              </w:rPr>
              <w:instrText xml:space="preserve"> PAGEREF _Toc196225630 \h </w:instrText>
            </w:r>
            <w:r>
              <w:rPr>
                <w:noProof/>
              </w:rPr>
            </w:r>
            <w:r>
              <w:rPr>
                <w:noProof/>
              </w:rPr>
              <w:fldChar w:fldCharType="separate"/>
            </w:r>
            <w:r>
              <w:rPr>
                <w:noProof/>
              </w:rPr>
              <w:t>42</w:t>
            </w:r>
            <w:r>
              <w:rPr>
                <w:noProof/>
              </w:rPr>
              <w:fldChar w:fldCharType="end"/>
            </w:r>
          </w:hyperlink>
        </w:p>
        <w:p w14:paraId="52CE5D38" w14:textId="559B2BDF" w:rsidR="00DC0CA1" w:rsidRDefault="00DC0CA1">
          <w:pPr>
            <w:pStyle w:val="TOC3"/>
            <w:tabs>
              <w:tab w:val="right" w:leader="dot" w:pos="8296"/>
            </w:tabs>
            <w:ind w:left="840"/>
            <w:rPr>
              <w:rFonts w:asciiTheme="minorHAnsi" w:eastAsiaTheme="minorEastAsia" w:hAnsiTheme="minorHAnsi" w:cstheme="minorBidi"/>
              <w:noProof/>
            </w:rPr>
          </w:pPr>
          <w:hyperlink w:anchor="_Toc196225631" w:history="1">
            <w:r w:rsidRPr="00E87449">
              <w:rPr>
                <w:rStyle w:val="ac"/>
                <w:noProof/>
              </w:rPr>
              <w:t xml:space="preserve">1.12.4. </w:t>
            </w:r>
            <w:r w:rsidRPr="00E87449">
              <w:rPr>
                <w:rStyle w:val="ac"/>
                <w:noProof/>
              </w:rPr>
              <w:t>注意事项</w:t>
            </w:r>
            <w:r>
              <w:rPr>
                <w:noProof/>
              </w:rPr>
              <w:tab/>
            </w:r>
            <w:r>
              <w:rPr>
                <w:noProof/>
              </w:rPr>
              <w:fldChar w:fldCharType="begin"/>
            </w:r>
            <w:r>
              <w:rPr>
                <w:noProof/>
              </w:rPr>
              <w:instrText xml:space="preserve"> PAGEREF _Toc196225631 \h </w:instrText>
            </w:r>
            <w:r>
              <w:rPr>
                <w:noProof/>
              </w:rPr>
            </w:r>
            <w:r>
              <w:rPr>
                <w:noProof/>
              </w:rPr>
              <w:fldChar w:fldCharType="separate"/>
            </w:r>
            <w:r>
              <w:rPr>
                <w:noProof/>
              </w:rPr>
              <w:t>44</w:t>
            </w:r>
            <w:r>
              <w:rPr>
                <w:noProof/>
              </w:rPr>
              <w:fldChar w:fldCharType="end"/>
            </w:r>
          </w:hyperlink>
        </w:p>
        <w:p w14:paraId="51DB187E" w14:textId="418A7896" w:rsidR="00DC0CA1" w:rsidRDefault="00DC0CA1">
          <w:pPr>
            <w:pStyle w:val="TOC2"/>
            <w:tabs>
              <w:tab w:val="right" w:leader="dot" w:pos="8296"/>
            </w:tabs>
            <w:ind w:left="420"/>
            <w:rPr>
              <w:rFonts w:asciiTheme="minorHAnsi" w:eastAsiaTheme="minorEastAsia" w:hAnsiTheme="minorHAnsi" w:cstheme="minorBidi"/>
              <w:noProof/>
            </w:rPr>
          </w:pPr>
          <w:hyperlink w:anchor="_Toc196225632" w:history="1">
            <w:r w:rsidRPr="00E87449">
              <w:rPr>
                <w:rStyle w:val="ac"/>
                <w:noProof/>
                <w:highlight w:val="yellow"/>
              </w:rPr>
              <w:t>1.13.</w:t>
            </w:r>
            <w:r w:rsidRPr="00E87449">
              <w:rPr>
                <w:rStyle w:val="ac"/>
                <w:noProof/>
              </w:rPr>
              <w:t xml:space="preserve"> i</w:t>
            </w:r>
            <w:r w:rsidRPr="00E87449">
              <w:rPr>
                <w:rStyle w:val="ac"/>
                <w:noProof/>
                <w:highlight w:val="yellow"/>
              </w:rPr>
              <w:t>tm</w:t>
            </w:r>
            <w:r w:rsidRPr="00E87449">
              <w:rPr>
                <w:rStyle w:val="ac"/>
                <w:noProof/>
                <w:highlight w:val="yellow"/>
              </w:rPr>
              <w:t>稽核补拍</w:t>
            </w:r>
            <w:r>
              <w:rPr>
                <w:noProof/>
              </w:rPr>
              <w:tab/>
            </w:r>
            <w:r>
              <w:rPr>
                <w:noProof/>
              </w:rPr>
              <w:fldChar w:fldCharType="begin"/>
            </w:r>
            <w:r>
              <w:rPr>
                <w:noProof/>
              </w:rPr>
              <w:instrText xml:space="preserve"> PAGEREF _Toc196225632 \h </w:instrText>
            </w:r>
            <w:r>
              <w:rPr>
                <w:noProof/>
              </w:rPr>
            </w:r>
            <w:r>
              <w:rPr>
                <w:noProof/>
              </w:rPr>
              <w:fldChar w:fldCharType="separate"/>
            </w:r>
            <w:r>
              <w:rPr>
                <w:noProof/>
              </w:rPr>
              <w:t>44</w:t>
            </w:r>
            <w:r>
              <w:rPr>
                <w:noProof/>
              </w:rPr>
              <w:fldChar w:fldCharType="end"/>
            </w:r>
          </w:hyperlink>
        </w:p>
        <w:p w14:paraId="5D4769DF" w14:textId="48EEB95C" w:rsidR="00DC0CA1" w:rsidRDefault="00DC0CA1">
          <w:pPr>
            <w:pStyle w:val="TOC3"/>
            <w:tabs>
              <w:tab w:val="right" w:leader="dot" w:pos="8296"/>
            </w:tabs>
            <w:ind w:left="840"/>
            <w:rPr>
              <w:rFonts w:asciiTheme="minorHAnsi" w:eastAsiaTheme="minorEastAsia" w:hAnsiTheme="minorHAnsi" w:cstheme="minorBidi"/>
              <w:noProof/>
            </w:rPr>
          </w:pPr>
          <w:hyperlink w:anchor="_Toc196225633" w:history="1">
            <w:r w:rsidRPr="00E87449">
              <w:rPr>
                <w:rStyle w:val="ac"/>
                <w:noProof/>
                <w:highlight w:val="yellow"/>
              </w:rPr>
              <w:t xml:space="preserve">1.13.1. </w:t>
            </w:r>
            <w:r w:rsidRPr="00E87449">
              <w:rPr>
                <w:rStyle w:val="ac"/>
                <w:noProof/>
                <w:highlight w:val="yellow"/>
              </w:rPr>
              <w:t>功能描述</w:t>
            </w:r>
            <w:r>
              <w:rPr>
                <w:noProof/>
              </w:rPr>
              <w:tab/>
            </w:r>
            <w:r>
              <w:rPr>
                <w:noProof/>
              </w:rPr>
              <w:fldChar w:fldCharType="begin"/>
            </w:r>
            <w:r>
              <w:rPr>
                <w:noProof/>
              </w:rPr>
              <w:instrText xml:space="preserve"> PAGEREF _Toc196225633 \h </w:instrText>
            </w:r>
            <w:r>
              <w:rPr>
                <w:noProof/>
              </w:rPr>
            </w:r>
            <w:r>
              <w:rPr>
                <w:noProof/>
              </w:rPr>
              <w:fldChar w:fldCharType="separate"/>
            </w:r>
            <w:r>
              <w:rPr>
                <w:noProof/>
              </w:rPr>
              <w:t>44</w:t>
            </w:r>
            <w:r>
              <w:rPr>
                <w:noProof/>
              </w:rPr>
              <w:fldChar w:fldCharType="end"/>
            </w:r>
          </w:hyperlink>
        </w:p>
        <w:p w14:paraId="17B57086" w14:textId="5C315010" w:rsidR="00DC0CA1" w:rsidRDefault="00DC0CA1">
          <w:pPr>
            <w:pStyle w:val="TOC3"/>
            <w:tabs>
              <w:tab w:val="right" w:leader="dot" w:pos="8296"/>
            </w:tabs>
            <w:ind w:left="840"/>
            <w:rPr>
              <w:rFonts w:asciiTheme="minorHAnsi" w:eastAsiaTheme="minorEastAsia" w:hAnsiTheme="minorHAnsi" w:cstheme="minorBidi"/>
              <w:noProof/>
            </w:rPr>
          </w:pPr>
          <w:hyperlink w:anchor="_Toc196225634" w:history="1">
            <w:r w:rsidRPr="00E87449">
              <w:rPr>
                <w:rStyle w:val="ac"/>
                <w:noProof/>
                <w:highlight w:val="yellow"/>
              </w:rPr>
              <w:t xml:space="preserve">1.13.2. </w:t>
            </w:r>
            <w:r w:rsidRPr="00E87449">
              <w:rPr>
                <w:rStyle w:val="ac"/>
                <w:noProof/>
                <w:highlight w:val="yellow"/>
              </w:rPr>
              <w:t>操作权限</w:t>
            </w:r>
            <w:r>
              <w:rPr>
                <w:noProof/>
              </w:rPr>
              <w:tab/>
            </w:r>
            <w:r>
              <w:rPr>
                <w:noProof/>
              </w:rPr>
              <w:fldChar w:fldCharType="begin"/>
            </w:r>
            <w:r>
              <w:rPr>
                <w:noProof/>
              </w:rPr>
              <w:instrText xml:space="preserve"> PAGEREF _Toc196225634 \h </w:instrText>
            </w:r>
            <w:r>
              <w:rPr>
                <w:noProof/>
              </w:rPr>
            </w:r>
            <w:r>
              <w:rPr>
                <w:noProof/>
              </w:rPr>
              <w:fldChar w:fldCharType="separate"/>
            </w:r>
            <w:r>
              <w:rPr>
                <w:noProof/>
              </w:rPr>
              <w:t>44</w:t>
            </w:r>
            <w:r>
              <w:rPr>
                <w:noProof/>
              </w:rPr>
              <w:fldChar w:fldCharType="end"/>
            </w:r>
          </w:hyperlink>
        </w:p>
        <w:p w14:paraId="26AA765C" w14:textId="13657AD4" w:rsidR="00DC0CA1" w:rsidRDefault="00DC0CA1">
          <w:pPr>
            <w:pStyle w:val="TOC3"/>
            <w:tabs>
              <w:tab w:val="right" w:leader="dot" w:pos="8296"/>
            </w:tabs>
            <w:ind w:left="840"/>
            <w:rPr>
              <w:rFonts w:asciiTheme="minorHAnsi" w:eastAsiaTheme="minorEastAsia" w:hAnsiTheme="minorHAnsi" w:cstheme="minorBidi"/>
              <w:noProof/>
            </w:rPr>
          </w:pPr>
          <w:hyperlink w:anchor="_Toc196225635" w:history="1">
            <w:r w:rsidRPr="00E87449">
              <w:rPr>
                <w:rStyle w:val="ac"/>
                <w:noProof/>
              </w:rPr>
              <w:t xml:space="preserve">1.13.3. </w:t>
            </w:r>
            <w:r w:rsidRPr="00E87449">
              <w:rPr>
                <w:rStyle w:val="ac"/>
                <w:noProof/>
              </w:rPr>
              <w:t>操作流程</w:t>
            </w:r>
            <w:r>
              <w:rPr>
                <w:noProof/>
              </w:rPr>
              <w:tab/>
            </w:r>
            <w:r>
              <w:rPr>
                <w:noProof/>
              </w:rPr>
              <w:fldChar w:fldCharType="begin"/>
            </w:r>
            <w:r>
              <w:rPr>
                <w:noProof/>
              </w:rPr>
              <w:instrText xml:space="preserve"> PAGEREF _Toc196225635 \h </w:instrText>
            </w:r>
            <w:r>
              <w:rPr>
                <w:noProof/>
              </w:rPr>
            </w:r>
            <w:r>
              <w:rPr>
                <w:noProof/>
              </w:rPr>
              <w:fldChar w:fldCharType="separate"/>
            </w:r>
            <w:r>
              <w:rPr>
                <w:noProof/>
              </w:rPr>
              <w:t>45</w:t>
            </w:r>
            <w:r>
              <w:rPr>
                <w:noProof/>
              </w:rPr>
              <w:fldChar w:fldCharType="end"/>
            </w:r>
          </w:hyperlink>
        </w:p>
        <w:p w14:paraId="748B6B4E" w14:textId="62CB9670" w:rsidR="00DC0CA1" w:rsidRDefault="00DC0CA1">
          <w:pPr>
            <w:pStyle w:val="TOC3"/>
            <w:tabs>
              <w:tab w:val="right" w:leader="dot" w:pos="8296"/>
            </w:tabs>
            <w:ind w:left="840"/>
            <w:rPr>
              <w:rFonts w:asciiTheme="minorHAnsi" w:eastAsiaTheme="minorEastAsia" w:hAnsiTheme="minorHAnsi" w:cstheme="minorBidi"/>
              <w:noProof/>
            </w:rPr>
          </w:pPr>
          <w:hyperlink w:anchor="_Toc196225636" w:history="1">
            <w:r w:rsidRPr="00E87449">
              <w:rPr>
                <w:rStyle w:val="ac"/>
                <w:noProof/>
              </w:rPr>
              <w:t xml:space="preserve">1.13.4. </w:t>
            </w:r>
            <w:r w:rsidRPr="00E87449">
              <w:rPr>
                <w:rStyle w:val="ac"/>
                <w:noProof/>
              </w:rPr>
              <w:t>注意事项</w:t>
            </w:r>
            <w:r>
              <w:rPr>
                <w:noProof/>
              </w:rPr>
              <w:tab/>
            </w:r>
            <w:r>
              <w:rPr>
                <w:noProof/>
              </w:rPr>
              <w:fldChar w:fldCharType="begin"/>
            </w:r>
            <w:r>
              <w:rPr>
                <w:noProof/>
              </w:rPr>
              <w:instrText xml:space="preserve"> PAGEREF _Toc196225636 \h </w:instrText>
            </w:r>
            <w:r>
              <w:rPr>
                <w:noProof/>
              </w:rPr>
            </w:r>
            <w:r>
              <w:rPr>
                <w:noProof/>
              </w:rPr>
              <w:fldChar w:fldCharType="separate"/>
            </w:r>
            <w:r>
              <w:rPr>
                <w:noProof/>
              </w:rPr>
              <w:t>46</w:t>
            </w:r>
            <w:r>
              <w:rPr>
                <w:noProof/>
              </w:rPr>
              <w:fldChar w:fldCharType="end"/>
            </w:r>
          </w:hyperlink>
        </w:p>
        <w:p w14:paraId="23A07EE8" w14:textId="0227915B" w:rsidR="00DC0CA1" w:rsidRDefault="00DC0CA1">
          <w:pPr>
            <w:pStyle w:val="TOC2"/>
            <w:tabs>
              <w:tab w:val="right" w:leader="dot" w:pos="8296"/>
            </w:tabs>
            <w:ind w:left="420"/>
            <w:rPr>
              <w:rFonts w:asciiTheme="minorHAnsi" w:eastAsiaTheme="minorEastAsia" w:hAnsiTheme="minorHAnsi" w:cstheme="minorBidi"/>
              <w:noProof/>
            </w:rPr>
          </w:pPr>
          <w:hyperlink w:anchor="_Toc196225637" w:history="1">
            <w:r w:rsidRPr="00E87449">
              <w:rPr>
                <w:rStyle w:val="ac"/>
                <w:noProof/>
              </w:rPr>
              <w:t xml:space="preserve">1.14. </w:t>
            </w:r>
            <w:r w:rsidRPr="00E87449">
              <w:rPr>
                <w:rStyle w:val="ac"/>
                <w:noProof/>
              </w:rPr>
              <w:t>可疑名单查询</w:t>
            </w:r>
            <w:r>
              <w:rPr>
                <w:noProof/>
              </w:rPr>
              <w:tab/>
            </w:r>
            <w:r>
              <w:rPr>
                <w:noProof/>
              </w:rPr>
              <w:fldChar w:fldCharType="begin"/>
            </w:r>
            <w:r>
              <w:rPr>
                <w:noProof/>
              </w:rPr>
              <w:instrText xml:space="preserve"> PAGEREF _Toc196225637 \h </w:instrText>
            </w:r>
            <w:r>
              <w:rPr>
                <w:noProof/>
              </w:rPr>
            </w:r>
            <w:r>
              <w:rPr>
                <w:noProof/>
              </w:rPr>
              <w:fldChar w:fldCharType="separate"/>
            </w:r>
            <w:r>
              <w:rPr>
                <w:noProof/>
              </w:rPr>
              <w:t>47</w:t>
            </w:r>
            <w:r>
              <w:rPr>
                <w:noProof/>
              </w:rPr>
              <w:fldChar w:fldCharType="end"/>
            </w:r>
          </w:hyperlink>
        </w:p>
        <w:p w14:paraId="5F314F97" w14:textId="0650EF82" w:rsidR="00DC0CA1" w:rsidRDefault="00DC0CA1">
          <w:pPr>
            <w:pStyle w:val="TOC3"/>
            <w:tabs>
              <w:tab w:val="right" w:leader="dot" w:pos="8296"/>
            </w:tabs>
            <w:ind w:left="840"/>
            <w:rPr>
              <w:rFonts w:asciiTheme="minorHAnsi" w:eastAsiaTheme="minorEastAsia" w:hAnsiTheme="minorHAnsi" w:cstheme="minorBidi"/>
              <w:noProof/>
            </w:rPr>
          </w:pPr>
          <w:hyperlink w:anchor="_Toc196225638" w:history="1">
            <w:r w:rsidRPr="00E87449">
              <w:rPr>
                <w:rStyle w:val="ac"/>
                <w:noProof/>
              </w:rPr>
              <w:t xml:space="preserve">1.14.1. </w:t>
            </w:r>
            <w:r w:rsidRPr="00E87449">
              <w:rPr>
                <w:rStyle w:val="ac"/>
                <w:noProof/>
              </w:rPr>
              <w:t>功能描述</w:t>
            </w:r>
            <w:r>
              <w:rPr>
                <w:noProof/>
              </w:rPr>
              <w:tab/>
            </w:r>
            <w:r>
              <w:rPr>
                <w:noProof/>
              </w:rPr>
              <w:fldChar w:fldCharType="begin"/>
            </w:r>
            <w:r>
              <w:rPr>
                <w:noProof/>
              </w:rPr>
              <w:instrText xml:space="preserve"> PAGEREF _Toc196225638 \h </w:instrText>
            </w:r>
            <w:r>
              <w:rPr>
                <w:noProof/>
              </w:rPr>
            </w:r>
            <w:r>
              <w:rPr>
                <w:noProof/>
              </w:rPr>
              <w:fldChar w:fldCharType="separate"/>
            </w:r>
            <w:r>
              <w:rPr>
                <w:noProof/>
              </w:rPr>
              <w:t>47</w:t>
            </w:r>
            <w:r>
              <w:rPr>
                <w:noProof/>
              </w:rPr>
              <w:fldChar w:fldCharType="end"/>
            </w:r>
          </w:hyperlink>
        </w:p>
        <w:p w14:paraId="01C72E5F" w14:textId="377B42CD" w:rsidR="00DC0CA1" w:rsidRDefault="00DC0CA1">
          <w:pPr>
            <w:pStyle w:val="TOC3"/>
            <w:tabs>
              <w:tab w:val="right" w:leader="dot" w:pos="8296"/>
            </w:tabs>
            <w:ind w:left="840"/>
            <w:rPr>
              <w:rFonts w:asciiTheme="minorHAnsi" w:eastAsiaTheme="minorEastAsia" w:hAnsiTheme="minorHAnsi" w:cstheme="minorBidi"/>
              <w:noProof/>
            </w:rPr>
          </w:pPr>
          <w:hyperlink w:anchor="_Toc196225639" w:history="1">
            <w:r w:rsidRPr="00E87449">
              <w:rPr>
                <w:rStyle w:val="ac"/>
                <w:noProof/>
              </w:rPr>
              <w:t xml:space="preserve">1.14.2. </w:t>
            </w:r>
            <w:r w:rsidRPr="00E87449">
              <w:rPr>
                <w:rStyle w:val="ac"/>
                <w:noProof/>
              </w:rPr>
              <w:t>操作权限</w:t>
            </w:r>
            <w:r>
              <w:rPr>
                <w:noProof/>
              </w:rPr>
              <w:tab/>
            </w:r>
            <w:r>
              <w:rPr>
                <w:noProof/>
              </w:rPr>
              <w:fldChar w:fldCharType="begin"/>
            </w:r>
            <w:r>
              <w:rPr>
                <w:noProof/>
              </w:rPr>
              <w:instrText xml:space="preserve"> PAGEREF _Toc196225639 \h </w:instrText>
            </w:r>
            <w:r>
              <w:rPr>
                <w:noProof/>
              </w:rPr>
            </w:r>
            <w:r>
              <w:rPr>
                <w:noProof/>
              </w:rPr>
              <w:fldChar w:fldCharType="separate"/>
            </w:r>
            <w:r>
              <w:rPr>
                <w:noProof/>
              </w:rPr>
              <w:t>47</w:t>
            </w:r>
            <w:r>
              <w:rPr>
                <w:noProof/>
              </w:rPr>
              <w:fldChar w:fldCharType="end"/>
            </w:r>
          </w:hyperlink>
        </w:p>
        <w:p w14:paraId="514AB62C" w14:textId="56A0C639" w:rsidR="00DC0CA1" w:rsidRDefault="00DC0CA1">
          <w:pPr>
            <w:pStyle w:val="TOC3"/>
            <w:tabs>
              <w:tab w:val="right" w:leader="dot" w:pos="8296"/>
            </w:tabs>
            <w:ind w:left="840"/>
            <w:rPr>
              <w:rFonts w:asciiTheme="minorHAnsi" w:eastAsiaTheme="minorEastAsia" w:hAnsiTheme="minorHAnsi" w:cstheme="minorBidi"/>
              <w:noProof/>
            </w:rPr>
          </w:pPr>
          <w:hyperlink w:anchor="_Toc196225640" w:history="1">
            <w:r w:rsidRPr="00E87449">
              <w:rPr>
                <w:rStyle w:val="ac"/>
                <w:noProof/>
              </w:rPr>
              <w:t xml:space="preserve">1.14.3. </w:t>
            </w:r>
            <w:r w:rsidRPr="00E87449">
              <w:rPr>
                <w:rStyle w:val="ac"/>
                <w:noProof/>
              </w:rPr>
              <w:t>操作流程</w:t>
            </w:r>
            <w:r>
              <w:rPr>
                <w:noProof/>
              </w:rPr>
              <w:tab/>
            </w:r>
            <w:r>
              <w:rPr>
                <w:noProof/>
              </w:rPr>
              <w:fldChar w:fldCharType="begin"/>
            </w:r>
            <w:r>
              <w:rPr>
                <w:noProof/>
              </w:rPr>
              <w:instrText xml:space="preserve"> PAGEREF _Toc196225640 \h </w:instrText>
            </w:r>
            <w:r>
              <w:rPr>
                <w:noProof/>
              </w:rPr>
            </w:r>
            <w:r>
              <w:rPr>
                <w:noProof/>
              </w:rPr>
              <w:fldChar w:fldCharType="separate"/>
            </w:r>
            <w:r>
              <w:rPr>
                <w:noProof/>
              </w:rPr>
              <w:t>47</w:t>
            </w:r>
            <w:r>
              <w:rPr>
                <w:noProof/>
              </w:rPr>
              <w:fldChar w:fldCharType="end"/>
            </w:r>
          </w:hyperlink>
        </w:p>
        <w:p w14:paraId="3A3B90A7" w14:textId="3D80C5B1" w:rsidR="00DC0CA1" w:rsidRDefault="00DC0CA1">
          <w:pPr>
            <w:pStyle w:val="TOC3"/>
            <w:tabs>
              <w:tab w:val="right" w:leader="dot" w:pos="8296"/>
            </w:tabs>
            <w:ind w:left="840"/>
            <w:rPr>
              <w:rFonts w:asciiTheme="minorHAnsi" w:eastAsiaTheme="minorEastAsia" w:hAnsiTheme="minorHAnsi" w:cstheme="minorBidi"/>
              <w:noProof/>
            </w:rPr>
          </w:pPr>
          <w:hyperlink w:anchor="_Toc196225641" w:history="1">
            <w:r w:rsidRPr="00E87449">
              <w:rPr>
                <w:rStyle w:val="ac"/>
                <w:noProof/>
              </w:rPr>
              <w:t xml:space="preserve">1.14.4. </w:t>
            </w:r>
            <w:r w:rsidRPr="00E87449">
              <w:rPr>
                <w:rStyle w:val="ac"/>
                <w:noProof/>
              </w:rPr>
              <w:t>注意事项</w:t>
            </w:r>
            <w:r>
              <w:rPr>
                <w:noProof/>
              </w:rPr>
              <w:tab/>
            </w:r>
            <w:r>
              <w:rPr>
                <w:noProof/>
              </w:rPr>
              <w:fldChar w:fldCharType="begin"/>
            </w:r>
            <w:r>
              <w:rPr>
                <w:noProof/>
              </w:rPr>
              <w:instrText xml:space="preserve"> PAGEREF _Toc196225641 \h </w:instrText>
            </w:r>
            <w:r>
              <w:rPr>
                <w:noProof/>
              </w:rPr>
            </w:r>
            <w:r>
              <w:rPr>
                <w:noProof/>
              </w:rPr>
              <w:fldChar w:fldCharType="separate"/>
            </w:r>
            <w:r>
              <w:rPr>
                <w:noProof/>
              </w:rPr>
              <w:t>48</w:t>
            </w:r>
            <w:r>
              <w:rPr>
                <w:noProof/>
              </w:rPr>
              <w:fldChar w:fldCharType="end"/>
            </w:r>
          </w:hyperlink>
        </w:p>
        <w:p w14:paraId="1A2918E8" w14:textId="58A1A7DB" w:rsidR="00DC0CA1" w:rsidRDefault="00DC0CA1">
          <w:pPr>
            <w:pStyle w:val="TOC2"/>
            <w:tabs>
              <w:tab w:val="right" w:leader="dot" w:pos="8296"/>
            </w:tabs>
            <w:ind w:left="420"/>
            <w:rPr>
              <w:rFonts w:asciiTheme="minorHAnsi" w:eastAsiaTheme="minorEastAsia" w:hAnsiTheme="minorHAnsi" w:cstheme="minorBidi"/>
              <w:noProof/>
            </w:rPr>
          </w:pPr>
          <w:hyperlink w:anchor="_Toc196225642" w:history="1">
            <w:r w:rsidRPr="00E87449">
              <w:rPr>
                <w:rStyle w:val="ac"/>
                <w:noProof/>
              </w:rPr>
              <w:t xml:space="preserve">1.15. </w:t>
            </w:r>
            <w:r w:rsidRPr="00E87449">
              <w:rPr>
                <w:rStyle w:val="ac"/>
                <w:noProof/>
              </w:rPr>
              <w:t>账户风险等级查询</w:t>
            </w:r>
            <w:r>
              <w:rPr>
                <w:noProof/>
              </w:rPr>
              <w:tab/>
            </w:r>
            <w:r>
              <w:rPr>
                <w:noProof/>
              </w:rPr>
              <w:fldChar w:fldCharType="begin"/>
            </w:r>
            <w:r>
              <w:rPr>
                <w:noProof/>
              </w:rPr>
              <w:instrText xml:space="preserve"> PAGEREF _Toc196225642 \h </w:instrText>
            </w:r>
            <w:r>
              <w:rPr>
                <w:noProof/>
              </w:rPr>
            </w:r>
            <w:r>
              <w:rPr>
                <w:noProof/>
              </w:rPr>
              <w:fldChar w:fldCharType="separate"/>
            </w:r>
            <w:r>
              <w:rPr>
                <w:noProof/>
              </w:rPr>
              <w:t>48</w:t>
            </w:r>
            <w:r>
              <w:rPr>
                <w:noProof/>
              </w:rPr>
              <w:fldChar w:fldCharType="end"/>
            </w:r>
          </w:hyperlink>
        </w:p>
        <w:p w14:paraId="35AD45A3" w14:textId="5F54D980" w:rsidR="00DC0CA1" w:rsidRDefault="00DC0CA1">
          <w:pPr>
            <w:pStyle w:val="TOC3"/>
            <w:tabs>
              <w:tab w:val="right" w:leader="dot" w:pos="8296"/>
            </w:tabs>
            <w:ind w:left="840"/>
            <w:rPr>
              <w:rFonts w:asciiTheme="minorHAnsi" w:eastAsiaTheme="minorEastAsia" w:hAnsiTheme="minorHAnsi" w:cstheme="minorBidi"/>
              <w:noProof/>
            </w:rPr>
          </w:pPr>
          <w:hyperlink w:anchor="_Toc196225643" w:history="1">
            <w:r w:rsidRPr="00E87449">
              <w:rPr>
                <w:rStyle w:val="ac"/>
                <w:noProof/>
              </w:rPr>
              <w:t xml:space="preserve">1.15.1. </w:t>
            </w:r>
            <w:r w:rsidRPr="00E87449">
              <w:rPr>
                <w:rStyle w:val="ac"/>
                <w:noProof/>
              </w:rPr>
              <w:t>功能描述</w:t>
            </w:r>
            <w:r>
              <w:rPr>
                <w:noProof/>
              </w:rPr>
              <w:tab/>
            </w:r>
            <w:r>
              <w:rPr>
                <w:noProof/>
              </w:rPr>
              <w:fldChar w:fldCharType="begin"/>
            </w:r>
            <w:r>
              <w:rPr>
                <w:noProof/>
              </w:rPr>
              <w:instrText xml:space="preserve"> PAGEREF _Toc196225643 \h </w:instrText>
            </w:r>
            <w:r>
              <w:rPr>
                <w:noProof/>
              </w:rPr>
            </w:r>
            <w:r>
              <w:rPr>
                <w:noProof/>
              </w:rPr>
              <w:fldChar w:fldCharType="separate"/>
            </w:r>
            <w:r>
              <w:rPr>
                <w:noProof/>
              </w:rPr>
              <w:t>48</w:t>
            </w:r>
            <w:r>
              <w:rPr>
                <w:noProof/>
              </w:rPr>
              <w:fldChar w:fldCharType="end"/>
            </w:r>
          </w:hyperlink>
        </w:p>
        <w:p w14:paraId="53555162" w14:textId="5155CAA5" w:rsidR="00DC0CA1" w:rsidRDefault="00DC0CA1">
          <w:pPr>
            <w:pStyle w:val="TOC3"/>
            <w:tabs>
              <w:tab w:val="right" w:leader="dot" w:pos="8296"/>
            </w:tabs>
            <w:ind w:left="840"/>
            <w:rPr>
              <w:rFonts w:asciiTheme="minorHAnsi" w:eastAsiaTheme="minorEastAsia" w:hAnsiTheme="minorHAnsi" w:cstheme="minorBidi"/>
              <w:noProof/>
            </w:rPr>
          </w:pPr>
          <w:hyperlink w:anchor="_Toc196225644" w:history="1">
            <w:r w:rsidRPr="00E87449">
              <w:rPr>
                <w:rStyle w:val="ac"/>
                <w:noProof/>
              </w:rPr>
              <w:t xml:space="preserve">1.15.2. </w:t>
            </w:r>
            <w:r w:rsidRPr="00E87449">
              <w:rPr>
                <w:rStyle w:val="ac"/>
                <w:noProof/>
              </w:rPr>
              <w:t>操作权限</w:t>
            </w:r>
            <w:r>
              <w:rPr>
                <w:noProof/>
              </w:rPr>
              <w:tab/>
            </w:r>
            <w:r>
              <w:rPr>
                <w:noProof/>
              </w:rPr>
              <w:fldChar w:fldCharType="begin"/>
            </w:r>
            <w:r>
              <w:rPr>
                <w:noProof/>
              </w:rPr>
              <w:instrText xml:space="preserve"> PAGEREF _Toc196225644 \h </w:instrText>
            </w:r>
            <w:r>
              <w:rPr>
                <w:noProof/>
              </w:rPr>
            </w:r>
            <w:r>
              <w:rPr>
                <w:noProof/>
              </w:rPr>
              <w:fldChar w:fldCharType="separate"/>
            </w:r>
            <w:r>
              <w:rPr>
                <w:noProof/>
              </w:rPr>
              <w:t>48</w:t>
            </w:r>
            <w:r>
              <w:rPr>
                <w:noProof/>
              </w:rPr>
              <w:fldChar w:fldCharType="end"/>
            </w:r>
          </w:hyperlink>
        </w:p>
        <w:p w14:paraId="0B200E45" w14:textId="0C6BCCBC" w:rsidR="00DC0CA1" w:rsidRDefault="00DC0CA1">
          <w:pPr>
            <w:pStyle w:val="TOC3"/>
            <w:tabs>
              <w:tab w:val="right" w:leader="dot" w:pos="8296"/>
            </w:tabs>
            <w:ind w:left="840"/>
            <w:rPr>
              <w:rFonts w:asciiTheme="minorHAnsi" w:eastAsiaTheme="minorEastAsia" w:hAnsiTheme="minorHAnsi" w:cstheme="minorBidi"/>
              <w:noProof/>
            </w:rPr>
          </w:pPr>
          <w:hyperlink w:anchor="_Toc196225645" w:history="1">
            <w:r w:rsidRPr="00E87449">
              <w:rPr>
                <w:rStyle w:val="ac"/>
                <w:noProof/>
              </w:rPr>
              <w:t xml:space="preserve">1.15.3. </w:t>
            </w:r>
            <w:r w:rsidRPr="00E87449">
              <w:rPr>
                <w:rStyle w:val="ac"/>
                <w:noProof/>
              </w:rPr>
              <w:t>操作流程</w:t>
            </w:r>
            <w:r>
              <w:rPr>
                <w:noProof/>
              </w:rPr>
              <w:tab/>
            </w:r>
            <w:r>
              <w:rPr>
                <w:noProof/>
              </w:rPr>
              <w:fldChar w:fldCharType="begin"/>
            </w:r>
            <w:r>
              <w:rPr>
                <w:noProof/>
              </w:rPr>
              <w:instrText xml:space="preserve"> PAGEREF _Toc196225645 \h </w:instrText>
            </w:r>
            <w:r>
              <w:rPr>
                <w:noProof/>
              </w:rPr>
            </w:r>
            <w:r>
              <w:rPr>
                <w:noProof/>
              </w:rPr>
              <w:fldChar w:fldCharType="separate"/>
            </w:r>
            <w:r>
              <w:rPr>
                <w:noProof/>
              </w:rPr>
              <w:t>49</w:t>
            </w:r>
            <w:r>
              <w:rPr>
                <w:noProof/>
              </w:rPr>
              <w:fldChar w:fldCharType="end"/>
            </w:r>
          </w:hyperlink>
        </w:p>
        <w:p w14:paraId="67D03598" w14:textId="17ED452E" w:rsidR="00DC0CA1" w:rsidRDefault="00DC0CA1">
          <w:pPr>
            <w:pStyle w:val="TOC3"/>
            <w:tabs>
              <w:tab w:val="right" w:leader="dot" w:pos="8296"/>
            </w:tabs>
            <w:ind w:left="840"/>
            <w:rPr>
              <w:rFonts w:asciiTheme="minorHAnsi" w:eastAsiaTheme="minorEastAsia" w:hAnsiTheme="minorHAnsi" w:cstheme="minorBidi"/>
              <w:noProof/>
            </w:rPr>
          </w:pPr>
          <w:hyperlink w:anchor="_Toc196225646" w:history="1">
            <w:r w:rsidRPr="00E87449">
              <w:rPr>
                <w:rStyle w:val="ac"/>
                <w:noProof/>
              </w:rPr>
              <w:t xml:space="preserve">1.15.4. </w:t>
            </w:r>
            <w:r w:rsidRPr="00E87449">
              <w:rPr>
                <w:rStyle w:val="ac"/>
                <w:noProof/>
              </w:rPr>
              <w:t>注意事项</w:t>
            </w:r>
            <w:r>
              <w:rPr>
                <w:noProof/>
              </w:rPr>
              <w:tab/>
            </w:r>
            <w:r>
              <w:rPr>
                <w:noProof/>
              </w:rPr>
              <w:fldChar w:fldCharType="begin"/>
            </w:r>
            <w:r>
              <w:rPr>
                <w:noProof/>
              </w:rPr>
              <w:instrText xml:space="preserve"> PAGEREF _Toc196225646 \h </w:instrText>
            </w:r>
            <w:r>
              <w:rPr>
                <w:noProof/>
              </w:rPr>
            </w:r>
            <w:r>
              <w:rPr>
                <w:noProof/>
              </w:rPr>
              <w:fldChar w:fldCharType="separate"/>
            </w:r>
            <w:r>
              <w:rPr>
                <w:noProof/>
              </w:rPr>
              <w:t>49</w:t>
            </w:r>
            <w:r>
              <w:rPr>
                <w:noProof/>
              </w:rPr>
              <w:fldChar w:fldCharType="end"/>
            </w:r>
          </w:hyperlink>
        </w:p>
        <w:p w14:paraId="39A501D4" w14:textId="486E86CB" w:rsidR="00DC0CA1" w:rsidRDefault="00DC0CA1">
          <w:pPr>
            <w:pStyle w:val="TOC2"/>
            <w:tabs>
              <w:tab w:val="right" w:leader="dot" w:pos="8296"/>
            </w:tabs>
            <w:ind w:left="420"/>
            <w:rPr>
              <w:rFonts w:asciiTheme="minorHAnsi" w:eastAsiaTheme="minorEastAsia" w:hAnsiTheme="minorHAnsi" w:cstheme="minorBidi"/>
              <w:noProof/>
            </w:rPr>
          </w:pPr>
          <w:hyperlink w:anchor="_Toc196225647" w:history="1">
            <w:r w:rsidRPr="00E87449">
              <w:rPr>
                <w:rStyle w:val="ac"/>
                <w:noProof/>
              </w:rPr>
              <w:t xml:space="preserve">1.16. </w:t>
            </w:r>
            <w:r w:rsidRPr="00E87449">
              <w:rPr>
                <w:rStyle w:val="ac"/>
                <w:noProof/>
              </w:rPr>
              <w:t>止付解止付登记簿查询</w:t>
            </w:r>
            <w:r>
              <w:rPr>
                <w:noProof/>
              </w:rPr>
              <w:tab/>
            </w:r>
            <w:r>
              <w:rPr>
                <w:noProof/>
              </w:rPr>
              <w:fldChar w:fldCharType="begin"/>
            </w:r>
            <w:r>
              <w:rPr>
                <w:noProof/>
              </w:rPr>
              <w:instrText xml:space="preserve"> PAGEREF _Toc196225647 \h </w:instrText>
            </w:r>
            <w:r>
              <w:rPr>
                <w:noProof/>
              </w:rPr>
            </w:r>
            <w:r>
              <w:rPr>
                <w:noProof/>
              </w:rPr>
              <w:fldChar w:fldCharType="separate"/>
            </w:r>
            <w:r>
              <w:rPr>
                <w:noProof/>
              </w:rPr>
              <w:t>50</w:t>
            </w:r>
            <w:r>
              <w:rPr>
                <w:noProof/>
              </w:rPr>
              <w:fldChar w:fldCharType="end"/>
            </w:r>
          </w:hyperlink>
        </w:p>
        <w:p w14:paraId="0A43F44A" w14:textId="5737959F" w:rsidR="00DC0CA1" w:rsidRDefault="00DC0CA1">
          <w:pPr>
            <w:pStyle w:val="TOC3"/>
            <w:tabs>
              <w:tab w:val="right" w:leader="dot" w:pos="8296"/>
            </w:tabs>
            <w:ind w:left="840"/>
            <w:rPr>
              <w:rFonts w:asciiTheme="minorHAnsi" w:eastAsiaTheme="minorEastAsia" w:hAnsiTheme="minorHAnsi" w:cstheme="minorBidi"/>
              <w:noProof/>
            </w:rPr>
          </w:pPr>
          <w:hyperlink w:anchor="_Toc196225648" w:history="1">
            <w:r w:rsidRPr="00E87449">
              <w:rPr>
                <w:rStyle w:val="ac"/>
                <w:noProof/>
              </w:rPr>
              <w:t xml:space="preserve">1.16.1. </w:t>
            </w:r>
            <w:r w:rsidRPr="00E87449">
              <w:rPr>
                <w:rStyle w:val="ac"/>
                <w:noProof/>
              </w:rPr>
              <w:t>功能描述</w:t>
            </w:r>
            <w:r>
              <w:rPr>
                <w:noProof/>
              </w:rPr>
              <w:tab/>
            </w:r>
            <w:r>
              <w:rPr>
                <w:noProof/>
              </w:rPr>
              <w:fldChar w:fldCharType="begin"/>
            </w:r>
            <w:r>
              <w:rPr>
                <w:noProof/>
              </w:rPr>
              <w:instrText xml:space="preserve"> PAGEREF _Toc196225648 \h </w:instrText>
            </w:r>
            <w:r>
              <w:rPr>
                <w:noProof/>
              </w:rPr>
            </w:r>
            <w:r>
              <w:rPr>
                <w:noProof/>
              </w:rPr>
              <w:fldChar w:fldCharType="separate"/>
            </w:r>
            <w:r>
              <w:rPr>
                <w:noProof/>
              </w:rPr>
              <w:t>50</w:t>
            </w:r>
            <w:r>
              <w:rPr>
                <w:noProof/>
              </w:rPr>
              <w:fldChar w:fldCharType="end"/>
            </w:r>
          </w:hyperlink>
        </w:p>
        <w:p w14:paraId="6BFF7F4A" w14:textId="1A99FCE3" w:rsidR="00DC0CA1" w:rsidRDefault="00DC0CA1">
          <w:pPr>
            <w:pStyle w:val="TOC3"/>
            <w:tabs>
              <w:tab w:val="right" w:leader="dot" w:pos="8296"/>
            </w:tabs>
            <w:ind w:left="840"/>
            <w:rPr>
              <w:rFonts w:asciiTheme="minorHAnsi" w:eastAsiaTheme="minorEastAsia" w:hAnsiTheme="minorHAnsi" w:cstheme="minorBidi"/>
              <w:noProof/>
            </w:rPr>
          </w:pPr>
          <w:hyperlink w:anchor="_Toc196225649" w:history="1">
            <w:r w:rsidRPr="00E87449">
              <w:rPr>
                <w:rStyle w:val="ac"/>
                <w:noProof/>
              </w:rPr>
              <w:t xml:space="preserve">1.16.2. </w:t>
            </w:r>
            <w:r w:rsidRPr="00E87449">
              <w:rPr>
                <w:rStyle w:val="ac"/>
                <w:noProof/>
              </w:rPr>
              <w:t>操作权限</w:t>
            </w:r>
            <w:r>
              <w:rPr>
                <w:noProof/>
              </w:rPr>
              <w:tab/>
            </w:r>
            <w:r>
              <w:rPr>
                <w:noProof/>
              </w:rPr>
              <w:fldChar w:fldCharType="begin"/>
            </w:r>
            <w:r>
              <w:rPr>
                <w:noProof/>
              </w:rPr>
              <w:instrText xml:space="preserve"> PAGEREF _Toc196225649 \h </w:instrText>
            </w:r>
            <w:r>
              <w:rPr>
                <w:noProof/>
              </w:rPr>
            </w:r>
            <w:r>
              <w:rPr>
                <w:noProof/>
              </w:rPr>
              <w:fldChar w:fldCharType="separate"/>
            </w:r>
            <w:r>
              <w:rPr>
                <w:noProof/>
              </w:rPr>
              <w:t>50</w:t>
            </w:r>
            <w:r>
              <w:rPr>
                <w:noProof/>
              </w:rPr>
              <w:fldChar w:fldCharType="end"/>
            </w:r>
          </w:hyperlink>
        </w:p>
        <w:p w14:paraId="43C333DE" w14:textId="53B1C2AC" w:rsidR="00DC0CA1" w:rsidRDefault="00DC0CA1">
          <w:pPr>
            <w:pStyle w:val="TOC3"/>
            <w:tabs>
              <w:tab w:val="right" w:leader="dot" w:pos="8296"/>
            </w:tabs>
            <w:ind w:left="840"/>
            <w:rPr>
              <w:rFonts w:asciiTheme="minorHAnsi" w:eastAsiaTheme="minorEastAsia" w:hAnsiTheme="minorHAnsi" w:cstheme="minorBidi"/>
              <w:noProof/>
            </w:rPr>
          </w:pPr>
          <w:hyperlink w:anchor="_Toc196225650" w:history="1">
            <w:r w:rsidRPr="00E87449">
              <w:rPr>
                <w:rStyle w:val="ac"/>
                <w:noProof/>
              </w:rPr>
              <w:t xml:space="preserve">1.16.3. </w:t>
            </w:r>
            <w:r w:rsidRPr="00E87449">
              <w:rPr>
                <w:rStyle w:val="ac"/>
                <w:noProof/>
              </w:rPr>
              <w:t>操作流程</w:t>
            </w:r>
            <w:r>
              <w:rPr>
                <w:noProof/>
              </w:rPr>
              <w:tab/>
            </w:r>
            <w:r>
              <w:rPr>
                <w:noProof/>
              </w:rPr>
              <w:fldChar w:fldCharType="begin"/>
            </w:r>
            <w:r>
              <w:rPr>
                <w:noProof/>
              </w:rPr>
              <w:instrText xml:space="preserve"> PAGEREF _Toc196225650 \h </w:instrText>
            </w:r>
            <w:r>
              <w:rPr>
                <w:noProof/>
              </w:rPr>
            </w:r>
            <w:r>
              <w:rPr>
                <w:noProof/>
              </w:rPr>
              <w:fldChar w:fldCharType="separate"/>
            </w:r>
            <w:r>
              <w:rPr>
                <w:noProof/>
              </w:rPr>
              <w:t>50</w:t>
            </w:r>
            <w:r>
              <w:rPr>
                <w:noProof/>
              </w:rPr>
              <w:fldChar w:fldCharType="end"/>
            </w:r>
          </w:hyperlink>
        </w:p>
        <w:p w14:paraId="32A99A66" w14:textId="5FC10612" w:rsidR="00DC0CA1" w:rsidRDefault="00DC0CA1">
          <w:pPr>
            <w:pStyle w:val="TOC3"/>
            <w:tabs>
              <w:tab w:val="right" w:leader="dot" w:pos="8296"/>
            </w:tabs>
            <w:ind w:left="840"/>
            <w:rPr>
              <w:rFonts w:asciiTheme="minorHAnsi" w:eastAsiaTheme="minorEastAsia" w:hAnsiTheme="minorHAnsi" w:cstheme="minorBidi"/>
              <w:noProof/>
            </w:rPr>
          </w:pPr>
          <w:hyperlink w:anchor="_Toc196225651" w:history="1">
            <w:r w:rsidRPr="00E87449">
              <w:rPr>
                <w:rStyle w:val="ac"/>
                <w:noProof/>
              </w:rPr>
              <w:t xml:space="preserve">1.16.4. </w:t>
            </w:r>
            <w:r w:rsidRPr="00E87449">
              <w:rPr>
                <w:rStyle w:val="ac"/>
                <w:noProof/>
              </w:rPr>
              <w:t>注意事项</w:t>
            </w:r>
            <w:r>
              <w:rPr>
                <w:noProof/>
              </w:rPr>
              <w:tab/>
            </w:r>
            <w:r>
              <w:rPr>
                <w:noProof/>
              </w:rPr>
              <w:fldChar w:fldCharType="begin"/>
            </w:r>
            <w:r>
              <w:rPr>
                <w:noProof/>
              </w:rPr>
              <w:instrText xml:space="preserve"> PAGEREF _Toc196225651 \h </w:instrText>
            </w:r>
            <w:r>
              <w:rPr>
                <w:noProof/>
              </w:rPr>
            </w:r>
            <w:r>
              <w:rPr>
                <w:noProof/>
              </w:rPr>
              <w:fldChar w:fldCharType="separate"/>
            </w:r>
            <w:r>
              <w:rPr>
                <w:noProof/>
              </w:rPr>
              <w:t>52</w:t>
            </w:r>
            <w:r>
              <w:rPr>
                <w:noProof/>
              </w:rPr>
              <w:fldChar w:fldCharType="end"/>
            </w:r>
          </w:hyperlink>
        </w:p>
        <w:p w14:paraId="2F951139" w14:textId="34F09913" w:rsidR="00DC0CA1" w:rsidRDefault="00DC0CA1">
          <w:pPr>
            <w:pStyle w:val="TOC2"/>
            <w:tabs>
              <w:tab w:val="right" w:leader="dot" w:pos="8296"/>
            </w:tabs>
            <w:ind w:left="420"/>
            <w:rPr>
              <w:rFonts w:asciiTheme="minorHAnsi" w:eastAsiaTheme="minorEastAsia" w:hAnsiTheme="minorHAnsi" w:cstheme="minorBidi"/>
              <w:noProof/>
            </w:rPr>
          </w:pPr>
          <w:hyperlink w:anchor="_Toc196225652" w:history="1">
            <w:r w:rsidRPr="00E87449">
              <w:rPr>
                <w:rStyle w:val="ac"/>
                <w:noProof/>
              </w:rPr>
              <w:t>1.17.</w:t>
            </w:r>
            <w:r w:rsidRPr="00E87449">
              <w:rPr>
                <w:rStyle w:val="ac"/>
                <w:rFonts w:ascii="宋体" w:cs="宋体"/>
                <w:noProof/>
              </w:rPr>
              <w:t xml:space="preserve"> 预约查询</w:t>
            </w:r>
            <w:r>
              <w:rPr>
                <w:noProof/>
              </w:rPr>
              <w:tab/>
            </w:r>
            <w:r>
              <w:rPr>
                <w:noProof/>
              </w:rPr>
              <w:fldChar w:fldCharType="begin"/>
            </w:r>
            <w:r>
              <w:rPr>
                <w:noProof/>
              </w:rPr>
              <w:instrText xml:space="preserve"> PAGEREF _Toc196225652 \h </w:instrText>
            </w:r>
            <w:r>
              <w:rPr>
                <w:noProof/>
              </w:rPr>
            </w:r>
            <w:r>
              <w:rPr>
                <w:noProof/>
              </w:rPr>
              <w:fldChar w:fldCharType="separate"/>
            </w:r>
            <w:r>
              <w:rPr>
                <w:noProof/>
              </w:rPr>
              <w:t>52</w:t>
            </w:r>
            <w:r>
              <w:rPr>
                <w:noProof/>
              </w:rPr>
              <w:fldChar w:fldCharType="end"/>
            </w:r>
          </w:hyperlink>
        </w:p>
        <w:p w14:paraId="04C28D34" w14:textId="10736B3F" w:rsidR="00DC0CA1" w:rsidRDefault="00DC0CA1">
          <w:pPr>
            <w:pStyle w:val="TOC3"/>
            <w:tabs>
              <w:tab w:val="right" w:leader="dot" w:pos="8296"/>
            </w:tabs>
            <w:ind w:left="840"/>
            <w:rPr>
              <w:rFonts w:asciiTheme="minorHAnsi" w:eastAsiaTheme="minorEastAsia" w:hAnsiTheme="minorHAnsi" w:cstheme="minorBidi"/>
              <w:noProof/>
            </w:rPr>
          </w:pPr>
          <w:hyperlink w:anchor="_Toc196225653" w:history="1">
            <w:r w:rsidRPr="00E87449">
              <w:rPr>
                <w:rStyle w:val="ac"/>
                <w:noProof/>
              </w:rPr>
              <w:t xml:space="preserve">1.17.1. </w:t>
            </w:r>
            <w:r w:rsidRPr="00E87449">
              <w:rPr>
                <w:rStyle w:val="ac"/>
                <w:noProof/>
              </w:rPr>
              <w:t>功能描述</w:t>
            </w:r>
            <w:r>
              <w:rPr>
                <w:noProof/>
              </w:rPr>
              <w:tab/>
            </w:r>
            <w:r>
              <w:rPr>
                <w:noProof/>
              </w:rPr>
              <w:fldChar w:fldCharType="begin"/>
            </w:r>
            <w:r>
              <w:rPr>
                <w:noProof/>
              </w:rPr>
              <w:instrText xml:space="preserve"> PAGEREF _Toc196225653 \h </w:instrText>
            </w:r>
            <w:r>
              <w:rPr>
                <w:noProof/>
              </w:rPr>
            </w:r>
            <w:r>
              <w:rPr>
                <w:noProof/>
              </w:rPr>
              <w:fldChar w:fldCharType="separate"/>
            </w:r>
            <w:r>
              <w:rPr>
                <w:noProof/>
              </w:rPr>
              <w:t>52</w:t>
            </w:r>
            <w:r>
              <w:rPr>
                <w:noProof/>
              </w:rPr>
              <w:fldChar w:fldCharType="end"/>
            </w:r>
          </w:hyperlink>
        </w:p>
        <w:p w14:paraId="36AFC108" w14:textId="5FCAC227" w:rsidR="00DC0CA1" w:rsidRDefault="00DC0CA1">
          <w:pPr>
            <w:pStyle w:val="TOC3"/>
            <w:tabs>
              <w:tab w:val="right" w:leader="dot" w:pos="8296"/>
            </w:tabs>
            <w:ind w:left="840"/>
            <w:rPr>
              <w:rFonts w:asciiTheme="minorHAnsi" w:eastAsiaTheme="minorEastAsia" w:hAnsiTheme="minorHAnsi" w:cstheme="minorBidi"/>
              <w:noProof/>
            </w:rPr>
          </w:pPr>
          <w:hyperlink w:anchor="_Toc196225654" w:history="1">
            <w:r w:rsidRPr="00E87449">
              <w:rPr>
                <w:rStyle w:val="ac"/>
                <w:noProof/>
              </w:rPr>
              <w:t xml:space="preserve">1.17.2. </w:t>
            </w:r>
            <w:r w:rsidRPr="00E87449">
              <w:rPr>
                <w:rStyle w:val="ac"/>
                <w:noProof/>
              </w:rPr>
              <w:t>操作权限</w:t>
            </w:r>
            <w:r>
              <w:rPr>
                <w:noProof/>
              </w:rPr>
              <w:tab/>
            </w:r>
            <w:r>
              <w:rPr>
                <w:noProof/>
              </w:rPr>
              <w:fldChar w:fldCharType="begin"/>
            </w:r>
            <w:r>
              <w:rPr>
                <w:noProof/>
              </w:rPr>
              <w:instrText xml:space="preserve"> PAGEREF _Toc196225654 \h </w:instrText>
            </w:r>
            <w:r>
              <w:rPr>
                <w:noProof/>
              </w:rPr>
            </w:r>
            <w:r>
              <w:rPr>
                <w:noProof/>
              </w:rPr>
              <w:fldChar w:fldCharType="separate"/>
            </w:r>
            <w:r>
              <w:rPr>
                <w:noProof/>
              </w:rPr>
              <w:t>52</w:t>
            </w:r>
            <w:r>
              <w:rPr>
                <w:noProof/>
              </w:rPr>
              <w:fldChar w:fldCharType="end"/>
            </w:r>
          </w:hyperlink>
        </w:p>
        <w:p w14:paraId="0F8D3224" w14:textId="4DE41070" w:rsidR="00DC0CA1" w:rsidRDefault="00DC0CA1">
          <w:pPr>
            <w:pStyle w:val="TOC3"/>
            <w:tabs>
              <w:tab w:val="right" w:leader="dot" w:pos="8296"/>
            </w:tabs>
            <w:ind w:left="840"/>
            <w:rPr>
              <w:rFonts w:asciiTheme="minorHAnsi" w:eastAsiaTheme="minorEastAsia" w:hAnsiTheme="minorHAnsi" w:cstheme="minorBidi"/>
              <w:noProof/>
            </w:rPr>
          </w:pPr>
          <w:hyperlink w:anchor="_Toc196225655" w:history="1">
            <w:r w:rsidRPr="00E87449">
              <w:rPr>
                <w:rStyle w:val="ac"/>
                <w:noProof/>
              </w:rPr>
              <w:t xml:space="preserve">1.17.3. </w:t>
            </w:r>
            <w:r w:rsidRPr="00E87449">
              <w:rPr>
                <w:rStyle w:val="ac"/>
                <w:noProof/>
              </w:rPr>
              <w:t>操作流程</w:t>
            </w:r>
            <w:r>
              <w:rPr>
                <w:noProof/>
              </w:rPr>
              <w:tab/>
            </w:r>
            <w:r>
              <w:rPr>
                <w:noProof/>
              </w:rPr>
              <w:fldChar w:fldCharType="begin"/>
            </w:r>
            <w:r>
              <w:rPr>
                <w:noProof/>
              </w:rPr>
              <w:instrText xml:space="preserve"> PAGEREF _Toc196225655 \h </w:instrText>
            </w:r>
            <w:r>
              <w:rPr>
                <w:noProof/>
              </w:rPr>
            </w:r>
            <w:r>
              <w:rPr>
                <w:noProof/>
              </w:rPr>
              <w:fldChar w:fldCharType="separate"/>
            </w:r>
            <w:r>
              <w:rPr>
                <w:noProof/>
              </w:rPr>
              <w:t>53</w:t>
            </w:r>
            <w:r>
              <w:rPr>
                <w:noProof/>
              </w:rPr>
              <w:fldChar w:fldCharType="end"/>
            </w:r>
          </w:hyperlink>
        </w:p>
        <w:p w14:paraId="36C94793" w14:textId="37FB3557" w:rsidR="00DC0CA1" w:rsidRDefault="00DC0CA1">
          <w:pPr>
            <w:pStyle w:val="TOC3"/>
            <w:tabs>
              <w:tab w:val="right" w:leader="dot" w:pos="8296"/>
            </w:tabs>
            <w:ind w:left="840"/>
            <w:rPr>
              <w:rFonts w:asciiTheme="minorHAnsi" w:eastAsiaTheme="minorEastAsia" w:hAnsiTheme="minorHAnsi" w:cstheme="minorBidi"/>
              <w:noProof/>
            </w:rPr>
          </w:pPr>
          <w:hyperlink w:anchor="_Toc196225656" w:history="1">
            <w:r w:rsidRPr="00E87449">
              <w:rPr>
                <w:rStyle w:val="ac"/>
                <w:noProof/>
              </w:rPr>
              <w:t xml:space="preserve">1.17.4. </w:t>
            </w:r>
            <w:r w:rsidRPr="00E87449">
              <w:rPr>
                <w:rStyle w:val="ac"/>
                <w:noProof/>
              </w:rPr>
              <w:t>注意事项</w:t>
            </w:r>
            <w:r>
              <w:rPr>
                <w:noProof/>
              </w:rPr>
              <w:tab/>
            </w:r>
            <w:r>
              <w:rPr>
                <w:noProof/>
              </w:rPr>
              <w:fldChar w:fldCharType="begin"/>
            </w:r>
            <w:r>
              <w:rPr>
                <w:noProof/>
              </w:rPr>
              <w:instrText xml:space="preserve"> PAGEREF _Toc196225656 \h </w:instrText>
            </w:r>
            <w:r>
              <w:rPr>
                <w:noProof/>
              </w:rPr>
            </w:r>
            <w:r>
              <w:rPr>
                <w:noProof/>
              </w:rPr>
              <w:fldChar w:fldCharType="separate"/>
            </w:r>
            <w:r>
              <w:rPr>
                <w:noProof/>
              </w:rPr>
              <w:t>53</w:t>
            </w:r>
            <w:r>
              <w:rPr>
                <w:noProof/>
              </w:rPr>
              <w:fldChar w:fldCharType="end"/>
            </w:r>
          </w:hyperlink>
        </w:p>
        <w:p w14:paraId="62CBAA97" w14:textId="05D97324" w:rsidR="00DC0CA1" w:rsidRDefault="00DC0CA1">
          <w:pPr>
            <w:pStyle w:val="TOC2"/>
            <w:tabs>
              <w:tab w:val="right" w:leader="dot" w:pos="8296"/>
            </w:tabs>
            <w:ind w:left="420"/>
            <w:rPr>
              <w:rFonts w:asciiTheme="minorHAnsi" w:eastAsiaTheme="minorEastAsia" w:hAnsiTheme="minorHAnsi" w:cstheme="minorBidi"/>
              <w:noProof/>
            </w:rPr>
          </w:pPr>
          <w:hyperlink w:anchor="_Toc196225657" w:history="1">
            <w:r w:rsidRPr="00E87449">
              <w:rPr>
                <w:rStyle w:val="ac"/>
                <w:noProof/>
              </w:rPr>
              <w:t xml:space="preserve">1.18. </w:t>
            </w:r>
            <w:r w:rsidRPr="00E87449">
              <w:rPr>
                <w:rStyle w:val="ac"/>
                <w:noProof/>
              </w:rPr>
              <w:t>服务日志</w:t>
            </w:r>
            <w:r>
              <w:rPr>
                <w:noProof/>
              </w:rPr>
              <w:tab/>
            </w:r>
            <w:r>
              <w:rPr>
                <w:noProof/>
              </w:rPr>
              <w:fldChar w:fldCharType="begin"/>
            </w:r>
            <w:r>
              <w:rPr>
                <w:noProof/>
              </w:rPr>
              <w:instrText xml:space="preserve"> PAGEREF _Toc196225657 \h </w:instrText>
            </w:r>
            <w:r>
              <w:rPr>
                <w:noProof/>
              </w:rPr>
            </w:r>
            <w:r>
              <w:rPr>
                <w:noProof/>
              </w:rPr>
              <w:fldChar w:fldCharType="separate"/>
            </w:r>
            <w:r>
              <w:rPr>
                <w:noProof/>
              </w:rPr>
              <w:t>53</w:t>
            </w:r>
            <w:r>
              <w:rPr>
                <w:noProof/>
              </w:rPr>
              <w:fldChar w:fldCharType="end"/>
            </w:r>
          </w:hyperlink>
        </w:p>
        <w:p w14:paraId="3A5C5B0B" w14:textId="5D4B5C3C" w:rsidR="00DC0CA1" w:rsidRDefault="00DC0CA1">
          <w:pPr>
            <w:pStyle w:val="TOC3"/>
            <w:tabs>
              <w:tab w:val="right" w:leader="dot" w:pos="8296"/>
            </w:tabs>
            <w:ind w:left="840"/>
            <w:rPr>
              <w:rFonts w:asciiTheme="minorHAnsi" w:eastAsiaTheme="minorEastAsia" w:hAnsiTheme="minorHAnsi" w:cstheme="minorBidi"/>
              <w:noProof/>
            </w:rPr>
          </w:pPr>
          <w:hyperlink w:anchor="_Toc196225658" w:history="1">
            <w:r w:rsidRPr="00E87449">
              <w:rPr>
                <w:rStyle w:val="ac"/>
                <w:noProof/>
              </w:rPr>
              <w:t xml:space="preserve">1.18.1. </w:t>
            </w:r>
            <w:r w:rsidRPr="00E87449">
              <w:rPr>
                <w:rStyle w:val="ac"/>
                <w:noProof/>
              </w:rPr>
              <w:t>功能描述</w:t>
            </w:r>
            <w:r>
              <w:rPr>
                <w:noProof/>
              </w:rPr>
              <w:tab/>
            </w:r>
            <w:r>
              <w:rPr>
                <w:noProof/>
              </w:rPr>
              <w:fldChar w:fldCharType="begin"/>
            </w:r>
            <w:r>
              <w:rPr>
                <w:noProof/>
              </w:rPr>
              <w:instrText xml:space="preserve"> PAGEREF _Toc196225658 \h </w:instrText>
            </w:r>
            <w:r>
              <w:rPr>
                <w:noProof/>
              </w:rPr>
            </w:r>
            <w:r>
              <w:rPr>
                <w:noProof/>
              </w:rPr>
              <w:fldChar w:fldCharType="separate"/>
            </w:r>
            <w:r>
              <w:rPr>
                <w:noProof/>
              </w:rPr>
              <w:t>53</w:t>
            </w:r>
            <w:r>
              <w:rPr>
                <w:noProof/>
              </w:rPr>
              <w:fldChar w:fldCharType="end"/>
            </w:r>
          </w:hyperlink>
        </w:p>
        <w:p w14:paraId="041D75F7" w14:textId="0D21BF34" w:rsidR="00DC0CA1" w:rsidRDefault="00DC0CA1">
          <w:pPr>
            <w:pStyle w:val="TOC3"/>
            <w:tabs>
              <w:tab w:val="right" w:leader="dot" w:pos="8296"/>
            </w:tabs>
            <w:ind w:left="840"/>
            <w:rPr>
              <w:rFonts w:asciiTheme="minorHAnsi" w:eastAsiaTheme="minorEastAsia" w:hAnsiTheme="minorHAnsi" w:cstheme="minorBidi"/>
              <w:noProof/>
            </w:rPr>
          </w:pPr>
          <w:hyperlink w:anchor="_Toc196225659" w:history="1">
            <w:r w:rsidRPr="00E87449">
              <w:rPr>
                <w:rStyle w:val="ac"/>
                <w:noProof/>
              </w:rPr>
              <w:t xml:space="preserve">1.18.2. </w:t>
            </w:r>
            <w:r w:rsidRPr="00E87449">
              <w:rPr>
                <w:rStyle w:val="ac"/>
                <w:noProof/>
              </w:rPr>
              <w:t>操作权限</w:t>
            </w:r>
            <w:r>
              <w:rPr>
                <w:noProof/>
              </w:rPr>
              <w:tab/>
            </w:r>
            <w:r>
              <w:rPr>
                <w:noProof/>
              </w:rPr>
              <w:fldChar w:fldCharType="begin"/>
            </w:r>
            <w:r>
              <w:rPr>
                <w:noProof/>
              </w:rPr>
              <w:instrText xml:space="preserve"> PAGEREF _Toc196225659 \h </w:instrText>
            </w:r>
            <w:r>
              <w:rPr>
                <w:noProof/>
              </w:rPr>
            </w:r>
            <w:r>
              <w:rPr>
                <w:noProof/>
              </w:rPr>
              <w:fldChar w:fldCharType="separate"/>
            </w:r>
            <w:r>
              <w:rPr>
                <w:noProof/>
              </w:rPr>
              <w:t>53</w:t>
            </w:r>
            <w:r>
              <w:rPr>
                <w:noProof/>
              </w:rPr>
              <w:fldChar w:fldCharType="end"/>
            </w:r>
          </w:hyperlink>
        </w:p>
        <w:p w14:paraId="79432459" w14:textId="68574BCC" w:rsidR="00DC0CA1" w:rsidRDefault="00DC0CA1">
          <w:pPr>
            <w:pStyle w:val="TOC3"/>
            <w:tabs>
              <w:tab w:val="right" w:leader="dot" w:pos="8296"/>
            </w:tabs>
            <w:ind w:left="840"/>
            <w:rPr>
              <w:rFonts w:asciiTheme="minorHAnsi" w:eastAsiaTheme="minorEastAsia" w:hAnsiTheme="minorHAnsi" w:cstheme="minorBidi"/>
              <w:noProof/>
            </w:rPr>
          </w:pPr>
          <w:hyperlink w:anchor="_Toc196225660" w:history="1">
            <w:r w:rsidRPr="00E87449">
              <w:rPr>
                <w:rStyle w:val="ac"/>
                <w:noProof/>
              </w:rPr>
              <w:t xml:space="preserve">1.18.3. </w:t>
            </w:r>
            <w:r w:rsidRPr="00E87449">
              <w:rPr>
                <w:rStyle w:val="ac"/>
                <w:noProof/>
              </w:rPr>
              <w:t>操作流程</w:t>
            </w:r>
            <w:r>
              <w:rPr>
                <w:noProof/>
              </w:rPr>
              <w:tab/>
            </w:r>
            <w:r>
              <w:rPr>
                <w:noProof/>
              </w:rPr>
              <w:fldChar w:fldCharType="begin"/>
            </w:r>
            <w:r>
              <w:rPr>
                <w:noProof/>
              </w:rPr>
              <w:instrText xml:space="preserve"> PAGEREF _Toc196225660 \h </w:instrText>
            </w:r>
            <w:r>
              <w:rPr>
                <w:noProof/>
              </w:rPr>
            </w:r>
            <w:r>
              <w:rPr>
                <w:noProof/>
              </w:rPr>
              <w:fldChar w:fldCharType="separate"/>
            </w:r>
            <w:r>
              <w:rPr>
                <w:noProof/>
              </w:rPr>
              <w:t>54</w:t>
            </w:r>
            <w:r>
              <w:rPr>
                <w:noProof/>
              </w:rPr>
              <w:fldChar w:fldCharType="end"/>
            </w:r>
          </w:hyperlink>
        </w:p>
        <w:p w14:paraId="1FD65D33" w14:textId="107CFFB4" w:rsidR="00DC0CA1" w:rsidRDefault="00DC0CA1">
          <w:pPr>
            <w:pStyle w:val="TOC3"/>
            <w:tabs>
              <w:tab w:val="right" w:leader="dot" w:pos="8296"/>
            </w:tabs>
            <w:ind w:left="840"/>
            <w:rPr>
              <w:rFonts w:asciiTheme="minorHAnsi" w:eastAsiaTheme="minorEastAsia" w:hAnsiTheme="minorHAnsi" w:cstheme="minorBidi"/>
              <w:noProof/>
            </w:rPr>
          </w:pPr>
          <w:hyperlink w:anchor="_Toc196225661" w:history="1">
            <w:r w:rsidRPr="00E87449">
              <w:rPr>
                <w:rStyle w:val="ac"/>
                <w:noProof/>
              </w:rPr>
              <w:t xml:space="preserve">1.18.4. </w:t>
            </w:r>
            <w:r w:rsidRPr="00E87449">
              <w:rPr>
                <w:rStyle w:val="ac"/>
                <w:noProof/>
              </w:rPr>
              <w:t>注意事项</w:t>
            </w:r>
            <w:r>
              <w:rPr>
                <w:noProof/>
              </w:rPr>
              <w:tab/>
            </w:r>
            <w:r>
              <w:rPr>
                <w:noProof/>
              </w:rPr>
              <w:fldChar w:fldCharType="begin"/>
            </w:r>
            <w:r>
              <w:rPr>
                <w:noProof/>
              </w:rPr>
              <w:instrText xml:space="preserve"> PAGEREF _Toc196225661 \h </w:instrText>
            </w:r>
            <w:r>
              <w:rPr>
                <w:noProof/>
              </w:rPr>
            </w:r>
            <w:r>
              <w:rPr>
                <w:noProof/>
              </w:rPr>
              <w:fldChar w:fldCharType="separate"/>
            </w:r>
            <w:r>
              <w:rPr>
                <w:noProof/>
              </w:rPr>
              <w:t>57</w:t>
            </w:r>
            <w:r>
              <w:rPr>
                <w:noProof/>
              </w:rPr>
              <w:fldChar w:fldCharType="end"/>
            </w:r>
          </w:hyperlink>
        </w:p>
        <w:p w14:paraId="7DC23288" w14:textId="66701254" w:rsidR="00DC0CA1" w:rsidRDefault="00DC0CA1">
          <w:pPr>
            <w:pStyle w:val="TOC2"/>
            <w:tabs>
              <w:tab w:val="right" w:leader="dot" w:pos="8296"/>
            </w:tabs>
            <w:ind w:left="420"/>
            <w:rPr>
              <w:rFonts w:asciiTheme="minorHAnsi" w:eastAsiaTheme="minorEastAsia" w:hAnsiTheme="minorHAnsi" w:cstheme="minorBidi"/>
              <w:noProof/>
            </w:rPr>
          </w:pPr>
          <w:hyperlink w:anchor="_Toc196225662" w:history="1">
            <w:r w:rsidRPr="00E87449">
              <w:rPr>
                <w:rStyle w:val="ac"/>
                <w:noProof/>
              </w:rPr>
              <w:t xml:space="preserve">1.19. </w:t>
            </w:r>
            <w:r w:rsidRPr="00E87449">
              <w:rPr>
                <w:rStyle w:val="ac"/>
                <w:noProof/>
              </w:rPr>
              <w:t>数字人民币推荐</w:t>
            </w:r>
            <w:r>
              <w:rPr>
                <w:noProof/>
              </w:rPr>
              <w:tab/>
            </w:r>
            <w:r>
              <w:rPr>
                <w:noProof/>
              </w:rPr>
              <w:fldChar w:fldCharType="begin"/>
            </w:r>
            <w:r>
              <w:rPr>
                <w:noProof/>
              </w:rPr>
              <w:instrText xml:space="preserve"> PAGEREF _Toc196225662 \h </w:instrText>
            </w:r>
            <w:r>
              <w:rPr>
                <w:noProof/>
              </w:rPr>
            </w:r>
            <w:r>
              <w:rPr>
                <w:noProof/>
              </w:rPr>
              <w:fldChar w:fldCharType="separate"/>
            </w:r>
            <w:r>
              <w:rPr>
                <w:noProof/>
              </w:rPr>
              <w:t>57</w:t>
            </w:r>
            <w:r>
              <w:rPr>
                <w:noProof/>
              </w:rPr>
              <w:fldChar w:fldCharType="end"/>
            </w:r>
          </w:hyperlink>
        </w:p>
        <w:p w14:paraId="1E1996C6" w14:textId="10031916" w:rsidR="00DC0CA1" w:rsidRDefault="00DC0CA1">
          <w:pPr>
            <w:pStyle w:val="TOC3"/>
            <w:tabs>
              <w:tab w:val="right" w:leader="dot" w:pos="8296"/>
            </w:tabs>
            <w:ind w:left="840"/>
            <w:rPr>
              <w:rFonts w:asciiTheme="minorHAnsi" w:eastAsiaTheme="minorEastAsia" w:hAnsiTheme="minorHAnsi" w:cstheme="minorBidi"/>
              <w:noProof/>
            </w:rPr>
          </w:pPr>
          <w:hyperlink w:anchor="_Toc196225663" w:history="1">
            <w:r w:rsidRPr="00E87449">
              <w:rPr>
                <w:rStyle w:val="ac"/>
                <w:noProof/>
              </w:rPr>
              <w:t xml:space="preserve">1.19.1. </w:t>
            </w:r>
            <w:r w:rsidRPr="00E87449">
              <w:rPr>
                <w:rStyle w:val="ac"/>
                <w:noProof/>
              </w:rPr>
              <w:t>功能描述</w:t>
            </w:r>
            <w:r>
              <w:rPr>
                <w:noProof/>
              </w:rPr>
              <w:tab/>
            </w:r>
            <w:r>
              <w:rPr>
                <w:noProof/>
              </w:rPr>
              <w:fldChar w:fldCharType="begin"/>
            </w:r>
            <w:r>
              <w:rPr>
                <w:noProof/>
              </w:rPr>
              <w:instrText xml:space="preserve"> PAGEREF _Toc196225663 \h </w:instrText>
            </w:r>
            <w:r>
              <w:rPr>
                <w:noProof/>
              </w:rPr>
            </w:r>
            <w:r>
              <w:rPr>
                <w:noProof/>
              </w:rPr>
              <w:fldChar w:fldCharType="separate"/>
            </w:r>
            <w:r>
              <w:rPr>
                <w:noProof/>
              </w:rPr>
              <w:t>57</w:t>
            </w:r>
            <w:r>
              <w:rPr>
                <w:noProof/>
              </w:rPr>
              <w:fldChar w:fldCharType="end"/>
            </w:r>
          </w:hyperlink>
        </w:p>
        <w:p w14:paraId="56B9FE13" w14:textId="1498B798" w:rsidR="00DC0CA1" w:rsidRDefault="00DC0CA1">
          <w:pPr>
            <w:pStyle w:val="TOC3"/>
            <w:tabs>
              <w:tab w:val="right" w:leader="dot" w:pos="8296"/>
            </w:tabs>
            <w:ind w:left="840"/>
            <w:rPr>
              <w:rFonts w:asciiTheme="minorHAnsi" w:eastAsiaTheme="minorEastAsia" w:hAnsiTheme="minorHAnsi" w:cstheme="minorBidi"/>
              <w:noProof/>
            </w:rPr>
          </w:pPr>
          <w:hyperlink w:anchor="_Toc196225664" w:history="1">
            <w:r w:rsidRPr="00E87449">
              <w:rPr>
                <w:rStyle w:val="ac"/>
                <w:noProof/>
              </w:rPr>
              <w:t xml:space="preserve">1.19.2. </w:t>
            </w:r>
            <w:r w:rsidRPr="00E87449">
              <w:rPr>
                <w:rStyle w:val="ac"/>
                <w:noProof/>
              </w:rPr>
              <w:t>操作权限</w:t>
            </w:r>
            <w:r>
              <w:rPr>
                <w:noProof/>
              </w:rPr>
              <w:tab/>
            </w:r>
            <w:r>
              <w:rPr>
                <w:noProof/>
              </w:rPr>
              <w:fldChar w:fldCharType="begin"/>
            </w:r>
            <w:r>
              <w:rPr>
                <w:noProof/>
              </w:rPr>
              <w:instrText xml:space="preserve"> PAGEREF _Toc196225664 \h </w:instrText>
            </w:r>
            <w:r>
              <w:rPr>
                <w:noProof/>
              </w:rPr>
            </w:r>
            <w:r>
              <w:rPr>
                <w:noProof/>
              </w:rPr>
              <w:fldChar w:fldCharType="separate"/>
            </w:r>
            <w:r>
              <w:rPr>
                <w:noProof/>
              </w:rPr>
              <w:t>57</w:t>
            </w:r>
            <w:r>
              <w:rPr>
                <w:noProof/>
              </w:rPr>
              <w:fldChar w:fldCharType="end"/>
            </w:r>
          </w:hyperlink>
        </w:p>
        <w:p w14:paraId="3854F811" w14:textId="10D029C8" w:rsidR="00DC0CA1" w:rsidRDefault="00DC0CA1">
          <w:pPr>
            <w:pStyle w:val="TOC3"/>
            <w:tabs>
              <w:tab w:val="right" w:leader="dot" w:pos="8296"/>
            </w:tabs>
            <w:ind w:left="840"/>
            <w:rPr>
              <w:rFonts w:asciiTheme="minorHAnsi" w:eastAsiaTheme="minorEastAsia" w:hAnsiTheme="minorHAnsi" w:cstheme="minorBidi"/>
              <w:noProof/>
            </w:rPr>
          </w:pPr>
          <w:hyperlink w:anchor="_Toc196225665" w:history="1">
            <w:r w:rsidRPr="00E87449">
              <w:rPr>
                <w:rStyle w:val="ac"/>
                <w:noProof/>
              </w:rPr>
              <w:t xml:space="preserve">1.19.3. </w:t>
            </w:r>
            <w:r w:rsidRPr="00E87449">
              <w:rPr>
                <w:rStyle w:val="ac"/>
                <w:noProof/>
              </w:rPr>
              <w:t>操作流程</w:t>
            </w:r>
            <w:r>
              <w:rPr>
                <w:noProof/>
              </w:rPr>
              <w:tab/>
            </w:r>
            <w:r>
              <w:rPr>
                <w:noProof/>
              </w:rPr>
              <w:fldChar w:fldCharType="begin"/>
            </w:r>
            <w:r>
              <w:rPr>
                <w:noProof/>
              </w:rPr>
              <w:instrText xml:space="preserve"> PAGEREF _Toc196225665 \h </w:instrText>
            </w:r>
            <w:r>
              <w:rPr>
                <w:noProof/>
              </w:rPr>
            </w:r>
            <w:r>
              <w:rPr>
                <w:noProof/>
              </w:rPr>
              <w:fldChar w:fldCharType="separate"/>
            </w:r>
            <w:r>
              <w:rPr>
                <w:noProof/>
              </w:rPr>
              <w:t>58</w:t>
            </w:r>
            <w:r>
              <w:rPr>
                <w:noProof/>
              </w:rPr>
              <w:fldChar w:fldCharType="end"/>
            </w:r>
          </w:hyperlink>
        </w:p>
        <w:p w14:paraId="2EBD83DC" w14:textId="1720EF9C" w:rsidR="00DC0CA1" w:rsidRDefault="00DC0CA1">
          <w:pPr>
            <w:pStyle w:val="TOC3"/>
            <w:tabs>
              <w:tab w:val="right" w:leader="dot" w:pos="8296"/>
            </w:tabs>
            <w:ind w:left="840"/>
            <w:rPr>
              <w:rFonts w:asciiTheme="minorHAnsi" w:eastAsiaTheme="minorEastAsia" w:hAnsiTheme="minorHAnsi" w:cstheme="minorBidi"/>
              <w:noProof/>
            </w:rPr>
          </w:pPr>
          <w:hyperlink w:anchor="_Toc196225666" w:history="1">
            <w:r w:rsidRPr="00E87449">
              <w:rPr>
                <w:rStyle w:val="ac"/>
                <w:noProof/>
              </w:rPr>
              <w:t xml:space="preserve">1.19.4. </w:t>
            </w:r>
            <w:r w:rsidRPr="00E87449">
              <w:rPr>
                <w:rStyle w:val="ac"/>
                <w:noProof/>
              </w:rPr>
              <w:t>注意事项</w:t>
            </w:r>
            <w:r>
              <w:rPr>
                <w:noProof/>
              </w:rPr>
              <w:tab/>
            </w:r>
            <w:r>
              <w:rPr>
                <w:noProof/>
              </w:rPr>
              <w:fldChar w:fldCharType="begin"/>
            </w:r>
            <w:r>
              <w:rPr>
                <w:noProof/>
              </w:rPr>
              <w:instrText xml:space="preserve"> PAGEREF _Toc196225666 \h </w:instrText>
            </w:r>
            <w:r>
              <w:rPr>
                <w:noProof/>
              </w:rPr>
            </w:r>
            <w:r>
              <w:rPr>
                <w:noProof/>
              </w:rPr>
              <w:fldChar w:fldCharType="separate"/>
            </w:r>
            <w:r>
              <w:rPr>
                <w:noProof/>
              </w:rPr>
              <w:t>59</w:t>
            </w:r>
            <w:r>
              <w:rPr>
                <w:noProof/>
              </w:rPr>
              <w:fldChar w:fldCharType="end"/>
            </w:r>
          </w:hyperlink>
        </w:p>
        <w:p w14:paraId="3778670A" w14:textId="3E3E7BD6" w:rsidR="00DC0CA1" w:rsidRDefault="00DC0CA1">
          <w:pPr>
            <w:pStyle w:val="TOC2"/>
            <w:tabs>
              <w:tab w:val="right" w:leader="dot" w:pos="8296"/>
            </w:tabs>
            <w:ind w:left="420"/>
            <w:rPr>
              <w:rFonts w:asciiTheme="minorHAnsi" w:eastAsiaTheme="minorEastAsia" w:hAnsiTheme="minorHAnsi" w:cstheme="minorBidi"/>
              <w:noProof/>
            </w:rPr>
          </w:pPr>
          <w:hyperlink w:anchor="_Toc196225667" w:history="1">
            <w:r w:rsidRPr="00E87449">
              <w:rPr>
                <w:rStyle w:val="ac"/>
                <w:noProof/>
              </w:rPr>
              <w:t>1.20.</w:t>
            </w:r>
            <w:r w:rsidRPr="00E87449">
              <w:rPr>
                <w:rStyle w:val="ac"/>
                <w:noProof/>
                <w:lang w:eastAsia="zh-Hans"/>
              </w:rPr>
              <w:t xml:space="preserve"> </w:t>
            </w:r>
            <w:r w:rsidRPr="00E87449">
              <w:rPr>
                <w:rStyle w:val="ac"/>
                <w:noProof/>
                <w:lang w:eastAsia="zh-Hans"/>
              </w:rPr>
              <w:t>零售引荐线索录入</w:t>
            </w:r>
            <w:r>
              <w:rPr>
                <w:noProof/>
              </w:rPr>
              <w:tab/>
            </w:r>
            <w:r>
              <w:rPr>
                <w:noProof/>
              </w:rPr>
              <w:fldChar w:fldCharType="begin"/>
            </w:r>
            <w:r>
              <w:rPr>
                <w:noProof/>
              </w:rPr>
              <w:instrText xml:space="preserve"> PAGEREF _Toc196225667 \h </w:instrText>
            </w:r>
            <w:r>
              <w:rPr>
                <w:noProof/>
              </w:rPr>
            </w:r>
            <w:r>
              <w:rPr>
                <w:noProof/>
              </w:rPr>
              <w:fldChar w:fldCharType="separate"/>
            </w:r>
            <w:r>
              <w:rPr>
                <w:noProof/>
              </w:rPr>
              <w:t>59</w:t>
            </w:r>
            <w:r>
              <w:rPr>
                <w:noProof/>
              </w:rPr>
              <w:fldChar w:fldCharType="end"/>
            </w:r>
          </w:hyperlink>
        </w:p>
        <w:p w14:paraId="2115B57D" w14:textId="397CD684" w:rsidR="00DC0CA1" w:rsidRDefault="00DC0CA1">
          <w:pPr>
            <w:pStyle w:val="TOC3"/>
            <w:tabs>
              <w:tab w:val="right" w:leader="dot" w:pos="8296"/>
            </w:tabs>
            <w:ind w:left="840"/>
            <w:rPr>
              <w:rFonts w:asciiTheme="minorHAnsi" w:eastAsiaTheme="minorEastAsia" w:hAnsiTheme="minorHAnsi" w:cstheme="minorBidi"/>
              <w:noProof/>
            </w:rPr>
          </w:pPr>
          <w:hyperlink w:anchor="_Toc196225668" w:history="1">
            <w:r w:rsidRPr="00E87449">
              <w:rPr>
                <w:rStyle w:val="ac"/>
                <w:noProof/>
              </w:rPr>
              <w:t xml:space="preserve">1.20.1. </w:t>
            </w:r>
            <w:r w:rsidRPr="00E87449">
              <w:rPr>
                <w:rStyle w:val="ac"/>
                <w:noProof/>
              </w:rPr>
              <w:t>功能描述</w:t>
            </w:r>
            <w:r>
              <w:rPr>
                <w:noProof/>
              </w:rPr>
              <w:tab/>
            </w:r>
            <w:r>
              <w:rPr>
                <w:noProof/>
              </w:rPr>
              <w:fldChar w:fldCharType="begin"/>
            </w:r>
            <w:r>
              <w:rPr>
                <w:noProof/>
              </w:rPr>
              <w:instrText xml:space="preserve"> PAGEREF _Toc196225668 \h </w:instrText>
            </w:r>
            <w:r>
              <w:rPr>
                <w:noProof/>
              </w:rPr>
            </w:r>
            <w:r>
              <w:rPr>
                <w:noProof/>
              </w:rPr>
              <w:fldChar w:fldCharType="separate"/>
            </w:r>
            <w:r>
              <w:rPr>
                <w:noProof/>
              </w:rPr>
              <w:t>59</w:t>
            </w:r>
            <w:r>
              <w:rPr>
                <w:noProof/>
              </w:rPr>
              <w:fldChar w:fldCharType="end"/>
            </w:r>
          </w:hyperlink>
        </w:p>
        <w:p w14:paraId="58E0417E" w14:textId="171C7F80" w:rsidR="00DC0CA1" w:rsidRDefault="00DC0CA1">
          <w:pPr>
            <w:pStyle w:val="TOC3"/>
            <w:tabs>
              <w:tab w:val="right" w:leader="dot" w:pos="8296"/>
            </w:tabs>
            <w:ind w:left="840"/>
            <w:rPr>
              <w:rFonts w:asciiTheme="minorHAnsi" w:eastAsiaTheme="minorEastAsia" w:hAnsiTheme="minorHAnsi" w:cstheme="minorBidi"/>
              <w:noProof/>
            </w:rPr>
          </w:pPr>
          <w:hyperlink w:anchor="_Toc196225669" w:history="1">
            <w:r w:rsidRPr="00E87449">
              <w:rPr>
                <w:rStyle w:val="ac"/>
                <w:noProof/>
              </w:rPr>
              <w:t xml:space="preserve">1.20.2. </w:t>
            </w:r>
            <w:r w:rsidRPr="00E87449">
              <w:rPr>
                <w:rStyle w:val="ac"/>
                <w:noProof/>
              </w:rPr>
              <w:t>操作权限</w:t>
            </w:r>
            <w:r>
              <w:rPr>
                <w:noProof/>
              </w:rPr>
              <w:tab/>
            </w:r>
            <w:r>
              <w:rPr>
                <w:noProof/>
              </w:rPr>
              <w:fldChar w:fldCharType="begin"/>
            </w:r>
            <w:r>
              <w:rPr>
                <w:noProof/>
              </w:rPr>
              <w:instrText xml:space="preserve"> PAGEREF _Toc196225669 \h </w:instrText>
            </w:r>
            <w:r>
              <w:rPr>
                <w:noProof/>
              </w:rPr>
            </w:r>
            <w:r>
              <w:rPr>
                <w:noProof/>
              </w:rPr>
              <w:fldChar w:fldCharType="separate"/>
            </w:r>
            <w:r>
              <w:rPr>
                <w:noProof/>
              </w:rPr>
              <w:t>59</w:t>
            </w:r>
            <w:r>
              <w:rPr>
                <w:noProof/>
              </w:rPr>
              <w:fldChar w:fldCharType="end"/>
            </w:r>
          </w:hyperlink>
        </w:p>
        <w:p w14:paraId="2E3D6ABF" w14:textId="6B0E8B9A" w:rsidR="00DC0CA1" w:rsidRDefault="00DC0CA1">
          <w:pPr>
            <w:pStyle w:val="TOC3"/>
            <w:tabs>
              <w:tab w:val="right" w:leader="dot" w:pos="8296"/>
            </w:tabs>
            <w:ind w:left="840"/>
            <w:rPr>
              <w:rFonts w:asciiTheme="minorHAnsi" w:eastAsiaTheme="minorEastAsia" w:hAnsiTheme="minorHAnsi" w:cstheme="minorBidi"/>
              <w:noProof/>
            </w:rPr>
          </w:pPr>
          <w:hyperlink w:anchor="_Toc196225670" w:history="1">
            <w:r w:rsidRPr="00E87449">
              <w:rPr>
                <w:rStyle w:val="ac"/>
                <w:noProof/>
              </w:rPr>
              <w:t xml:space="preserve">1.20.3. </w:t>
            </w:r>
            <w:r w:rsidRPr="00E87449">
              <w:rPr>
                <w:rStyle w:val="ac"/>
                <w:noProof/>
              </w:rPr>
              <w:t>操作流程</w:t>
            </w:r>
            <w:r>
              <w:rPr>
                <w:noProof/>
              </w:rPr>
              <w:tab/>
            </w:r>
            <w:r>
              <w:rPr>
                <w:noProof/>
              </w:rPr>
              <w:fldChar w:fldCharType="begin"/>
            </w:r>
            <w:r>
              <w:rPr>
                <w:noProof/>
              </w:rPr>
              <w:instrText xml:space="preserve"> PAGEREF _Toc196225670 \h </w:instrText>
            </w:r>
            <w:r>
              <w:rPr>
                <w:noProof/>
              </w:rPr>
            </w:r>
            <w:r>
              <w:rPr>
                <w:noProof/>
              </w:rPr>
              <w:fldChar w:fldCharType="separate"/>
            </w:r>
            <w:r>
              <w:rPr>
                <w:noProof/>
              </w:rPr>
              <w:t>60</w:t>
            </w:r>
            <w:r>
              <w:rPr>
                <w:noProof/>
              </w:rPr>
              <w:fldChar w:fldCharType="end"/>
            </w:r>
          </w:hyperlink>
        </w:p>
        <w:p w14:paraId="0534F16A" w14:textId="5B1E7074" w:rsidR="00DC0CA1" w:rsidRDefault="00DC0CA1">
          <w:pPr>
            <w:pStyle w:val="TOC3"/>
            <w:tabs>
              <w:tab w:val="right" w:leader="dot" w:pos="8296"/>
            </w:tabs>
            <w:ind w:left="840"/>
            <w:rPr>
              <w:rFonts w:asciiTheme="minorHAnsi" w:eastAsiaTheme="minorEastAsia" w:hAnsiTheme="minorHAnsi" w:cstheme="minorBidi"/>
              <w:noProof/>
            </w:rPr>
          </w:pPr>
          <w:hyperlink w:anchor="_Toc196225671" w:history="1">
            <w:r w:rsidRPr="00E87449">
              <w:rPr>
                <w:rStyle w:val="ac"/>
                <w:noProof/>
              </w:rPr>
              <w:t xml:space="preserve">1.20.4. </w:t>
            </w:r>
            <w:r w:rsidRPr="00E87449">
              <w:rPr>
                <w:rStyle w:val="ac"/>
                <w:noProof/>
              </w:rPr>
              <w:t>注意事项</w:t>
            </w:r>
            <w:r>
              <w:rPr>
                <w:noProof/>
              </w:rPr>
              <w:tab/>
            </w:r>
            <w:r>
              <w:rPr>
                <w:noProof/>
              </w:rPr>
              <w:fldChar w:fldCharType="begin"/>
            </w:r>
            <w:r>
              <w:rPr>
                <w:noProof/>
              </w:rPr>
              <w:instrText xml:space="preserve"> PAGEREF _Toc196225671 \h </w:instrText>
            </w:r>
            <w:r>
              <w:rPr>
                <w:noProof/>
              </w:rPr>
            </w:r>
            <w:r>
              <w:rPr>
                <w:noProof/>
              </w:rPr>
              <w:fldChar w:fldCharType="separate"/>
            </w:r>
            <w:r>
              <w:rPr>
                <w:noProof/>
              </w:rPr>
              <w:t>62</w:t>
            </w:r>
            <w:r>
              <w:rPr>
                <w:noProof/>
              </w:rPr>
              <w:fldChar w:fldCharType="end"/>
            </w:r>
          </w:hyperlink>
        </w:p>
        <w:p w14:paraId="5B1E22AF" w14:textId="274EBEC6" w:rsidR="00DC0CA1" w:rsidRDefault="00DC0CA1">
          <w:pPr>
            <w:pStyle w:val="TOC2"/>
            <w:tabs>
              <w:tab w:val="right" w:leader="dot" w:pos="8296"/>
            </w:tabs>
            <w:ind w:left="420"/>
            <w:rPr>
              <w:rFonts w:asciiTheme="minorHAnsi" w:eastAsiaTheme="minorEastAsia" w:hAnsiTheme="minorHAnsi" w:cstheme="minorBidi"/>
              <w:noProof/>
            </w:rPr>
          </w:pPr>
          <w:hyperlink w:anchor="_Toc196225672" w:history="1">
            <w:r w:rsidRPr="00E87449">
              <w:rPr>
                <w:rStyle w:val="ac"/>
                <w:noProof/>
              </w:rPr>
              <w:t xml:space="preserve">1.21. </w:t>
            </w:r>
            <w:r w:rsidRPr="00E87449">
              <w:rPr>
                <w:rStyle w:val="ac"/>
                <w:noProof/>
              </w:rPr>
              <w:t>厅堂服务</w:t>
            </w:r>
            <w:r w:rsidRPr="00E87449">
              <w:rPr>
                <w:rStyle w:val="ac"/>
                <w:noProof/>
              </w:rPr>
              <w:t>-</w:t>
            </w:r>
            <w:r w:rsidRPr="00E87449">
              <w:rPr>
                <w:rStyle w:val="ac"/>
                <w:noProof/>
              </w:rPr>
              <w:t>展业端客户详情营销线索增加事件线索</w:t>
            </w:r>
            <w:r>
              <w:rPr>
                <w:noProof/>
              </w:rPr>
              <w:tab/>
            </w:r>
            <w:r>
              <w:rPr>
                <w:noProof/>
              </w:rPr>
              <w:fldChar w:fldCharType="begin"/>
            </w:r>
            <w:r>
              <w:rPr>
                <w:noProof/>
              </w:rPr>
              <w:instrText xml:space="preserve"> PAGEREF _Toc196225672 \h </w:instrText>
            </w:r>
            <w:r>
              <w:rPr>
                <w:noProof/>
              </w:rPr>
            </w:r>
            <w:r>
              <w:rPr>
                <w:noProof/>
              </w:rPr>
              <w:fldChar w:fldCharType="separate"/>
            </w:r>
            <w:r>
              <w:rPr>
                <w:noProof/>
              </w:rPr>
              <w:t>62</w:t>
            </w:r>
            <w:r>
              <w:rPr>
                <w:noProof/>
              </w:rPr>
              <w:fldChar w:fldCharType="end"/>
            </w:r>
          </w:hyperlink>
        </w:p>
        <w:p w14:paraId="2E256FBD" w14:textId="630897DB" w:rsidR="00DC0CA1" w:rsidRDefault="00DC0CA1">
          <w:pPr>
            <w:pStyle w:val="TOC3"/>
            <w:tabs>
              <w:tab w:val="right" w:leader="dot" w:pos="8296"/>
            </w:tabs>
            <w:ind w:left="840"/>
            <w:rPr>
              <w:rFonts w:asciiTheme="minorHAnsi" w:eastAsiaTheme="minorEastAsia" w:hAnsiTheme="minorHAnsi" w:cstheme="minorBidi"/>
              <w:noProof/>
            </w:rPr>
          </w:pPr>
          <w:hyperlink w:anchor="_Toc196225673" w:history="1">
            <w:r w:rsidRPr="00E87449">
              <w:rPr>
                <w:rStyle w:val="ac"/>
                <w:noProof/>
              </w:rPr>
              <w:t xml:space="preserve">1.21.1. </w:t>
            </w:r>
            <w:r w:rsidRPr="00E87449">
              <w:rPr>
                <w:rStyle w:val="ac"/>
                <w:noProof/>
              </w:rPr>
              <w:t>功能描述</w:t>
            </w:r>
            <w:r>
              <w:rPr>
                <w:noProof/>
              </w:rPr>
              <w:tab/>
            </w:r>
            <w:r>
              <w:rPr>
                <w:noProof/>
              </w:rPr>
              <w:fldChar w:fldCharType="begin"/>
            </w:r>
            <w:r>
              <w:rPr>
                <w:noProof/>
              </w:rPr>
              <w:instrText xml:space="preserve"> PAGEREF _Toc196225673 \h </w:instrText>
            </w:r>
            <w:r>
              <w:rPr>
                <w:noProof/>
              </w:rPr>
            </w:r>
            <w:r>
              <w:rPr>
                <w:noProof/>
              </w:rPr>
              <w:fldChar w:fldCharType="separate"/>
            </w:r>
            <w:r>
              <w:rPr>
                <w:noProof/>
              </w:rPr>
              <w:t>62</w:t>
            </w:r>
            <w:r>
              <w:rPr>
                <w:noProof/>
              </w:rPr>
              <w:fldChar w:fldCharType="end"/>
            </w:r>
          </w:hyperlink>
        </w:p>
        <w:p w14:paraId="6D3C692B" w14:textId="58192F60" w:rsidR="00DC0CA1" w:rsidRDefault="00DC0CA1">
          <w:pPr>
            <w:pStyle w:val="TOC3"/>
            <w:tabs>
              <w:tab w:val="right" w:leader="dot" w:pos="8296"/>
            </w:tabs>
            <w:ind w:left="840"/>
            <w:rPr>
              <w:rFonts w:asciiTheme="minorHAnsi" w:eastAsiaTheme="minorEastAsia" w:hAnsiTheme="minorHAnsi" w:cstheme="minorBidi"/>
              <w:noProof/>
            </w:rPr>
          </w:pPr>
          <w:hyperlink w:anchor="_Toc196225674" w:history="1">
            <w:r w:rsidRPr="00E87449">
              <w:rPr>
                <w:rStyle w:val="ac"/>
                <w:noProof/>
              </w:rPr>
              <w:t xml:space="preserve">1.21.2. </w:t>
            </w:r>
            <w:r w:rsidRPr="00E87449">
              <w:rPr>
                <w:rStyle w:val="ac"/>
                <w:noProof/>
              </w:rPr>
              <w:t>操作权限</w:t>
            </w:r>
            <w:r>
              <w:rPr>
                <w:noProof/>
              </w:rPr>
              <w:tab/>
            </w:r>
            <w:r>
              <w:rPr>
                <w:noProof/>
              </w:rPr>
              <w:fldChar w:fldCharType="begin"/>
            </w:r>
            <w:r>
              <w:rPr>
                <w:noProof/>
              </w:rPr>
              <w:instrText xml:space="preserve"> PAGEREF _Toc196225674 \h </w:instrText>
            </w:r>
            <w:r>
              <w:rPr>
                <w:noProof/>
              </w:rPr>
            </w:r>
            <w:r>
              <w:rPr>
                <w:noProof/>
              </w:rPr>
              <w:fldChar w:fldCharType="separate"/>
            </w:r>
            <w:r>
              <w:rPr>
                <w:noProof/>
              </w:rPr>
              <w:t>63</w:t>
            </w:r>
            <w:r>
              <w:rPr>
                <w:noProof/>
              </w:rPr>
              <w:fldChar w:fldCharType="end"/>
            </w:r>
          </w:hyperlink>
        </w:p>
        <w:p w14:paraId="419B89B6" w14:textId="704734F4" w:rsidR="00DC0CA1" w:rsidRDefault="00DC0CA1">
          <w:pPr>
            <w:pStyle w:val="TOC3"/>
            <w:tabs>
              <w:tab w:val="right" w:leader="dot" w:pos="8296"/>
            </w:tabs>
            <w:ind w:left="840"/>
            <w:rPr>
              <w:rFonts w:asciiTheme="minorHAnsi" w:eastAsiaTheme="minorEastAsia" w:hAnsiTheme="minorHAnsi" w:cstheme="minorBidi"/>
              <w:noProof/>
            </w:rPr>
          </w:pPr>
          <w:hyperlink w:anchor="_Toc196225675" w:history="1">
            <w:r w:rsidRPr="00E87449">
              <w:rPr>
                <w:rStyle w:val="ac"/>
                <w:noProof/>
              </w:rPr>
              <w:t xml:space="preserve">1.21.3. </w:t>
            </w:r>
            <w:r w:rsidRPr="00E87449">
              <w:rPr>
                <w:rStyle w:val="ac"/>
                <w:noProof/>
              </w:rPr>
              <w:t>操作流程</w:t>
            </w:r>
            <w:r>
              <w:rPr>
                <w:noProof/>
              </w:rPr>
              <w:tab/>
            </w:r>
            <w:r>
              <w:rPr>
                <w:noProof/>
              </w:rPr>
              <w:fldChar w:fldCharType="begin"/>
            </w:r>
            <w:r>
              <w:rPr>
                <w:noProof/>
              </w:rPr>
              <w:instrText xml:space="preserve"> PAGEREF _Toc196225675 \h </w:instrText>
            </w:r>
            <w:r>
              <w:rPr>
                <w:noProof/>
              </w:rPr>
            </w:r>
            <w:r>
              <w:rPr>
                <w:noProof/>
              </w:rPr>
              <w:fldChar w:fldCharType="separate"/>
            </w:r>
            <w:r>
              <w:rPr>
                <w:noProof/>
              </w:rPr>
              <w:t>63</w:t>
            </w:r>
            <w:r>
              <w:rPr>
                <w:noProof/>
              </w:rPr>
              <w:fldChar w:fldCharType="end"/>
            </w:r>
          </w:hyperlink>
        </w:p>
        <w:p w14:paraId="06FEE4F6" w14:textId="334FBD8F" w:rsidR="00DC0CA1" w:rsidRDefault="00DC0CA1">
          <w:pPr>
            <w:pStyle w:val="TOC3"/>
            <w:tabs>
              <w:tab w:val="right" w:leader="dot" w:pos="8296"/>
            </w:tabs>
            <w:ind w:left="840"/>
            <w:rPr>
              <w:rFonts w:asciiTheme="minorHAnsi" w:eastAsiaTheme="minorEastAsia" w:hAnsiTheme="minorHAnsi" w:cstheme="minorBidi"/>
              <w:noProof/>
            </w:rPr>
          </w:pPr>
          <w:hyperlink w:anchor="_Toc196225676" w:history="1">
            <w:r w:rsidRPr="00E87449">
              <w:rPr>
                <w:rStyle w:val="ac"/>
                <w:noProof/>
              </w:rPr>
              <w:t xml:space="preserve">1.21.4. </w:t>
            </w:r>
            <w:r w:rsidRPr="00E87449">
              <w:rPr>
                <w:rStyle w:val="ac"/>
                <w:noProof/>
              </w:rPr>
              <w:t>注意事项</w:t>
            </w:r>
            <w:r>
              <w:rPr>
                <w:noProof/>
              </w:rPr>
              <w:tab/>
            </w:r>
            <w:r>
              <w:rPr>
                <w:noProof/>
              </w:rPr>
              <w:fldChar w:fldCharType="begin"/>
            </w:r>
            <w:r>
              <w:rPr>
                <w:noProof/>
              </w:rPr>
              <w:instrText xml:space="preserve"> PAGEREF _Toc196225676 \h </w:instrText>
            </w:r>
            <w:r>
              <w:rPr>
                <w:noProof/>
              </w:rPr>
            </w:r>
            <w:r>
              <w:rPr>
                <w:noProof/>
              </w:rPr>
              <w:fldChar w:fldCharType="separate"/>
            </w:r>
            <w:r>
              <w:rPr>
                <w:noProof/>
              </w:rPr>
              <w:t>63</w:t>
            </w:r>
            <w:r>
              <w:rPr>
                <w:noProof/>
              </w:rPr>
              <w:fldChar w:fldCharType="end"/>
            </w:r>
          </w:hyperlink>
        </w:p>
        <w:p w14:paraId="7BA25CAC" w14:textId="3B5A829B" w:rsidR="00DC0CA1" w:rsidRDefault="00DC0CA1">
          <w:pPr>
            <w:pStyle w:val="TOC2"/>
            <w:tabs>
              <w:tab w:val="right" w:leader="dot" w:pos="8296"/>
            </w:tabs>
            <w:ind w:left="420"/>
            <w:rPr>
              <w:rFonts w:asciiTheme="minorHAnsi" w:eastAsiaTheme="minorEastAsia" w:hAnsiTheme="minorHAnsi" w:cstheme="minorBidi"/>
              <w:noProof/>
            </w:rPr>
          </w:pPr>
          <w:hyperlink w:anchor="_Toc196225677" w:history="1">
            <w:r w:rsidRPr="00E87449">
              <w:rPr>
                <w:rStyle w:val="ac"/>
                <w:noProof/>
              </w:rPr>
              <w:t xml:space="preserve">1.22. </w:t>
            </w:r>
            <w:r w:rsidRPr="00E87449">
              <w:rPr>
                <w:rStyle w:val="ac"/>
                <w:noProof/>
              </w:rPr>
              <w:t>非柜面限额历史记录查询</w:t>
            </w:r>
            <w:r>
              <w:rPr>
                <w:noProof/>
              </w:rPr>
              <w:tab/>
            </w:r>
            <w:r>
              <w:rPr>
                <w:noProof/>
              </w:rPr>
              <w:fldChar w:fldCharType="begin"/>
            </w:r>
            <w:r>
              <w:rPr>
                <w:noProof/>
              </w:rPr>
              <w:instrText xml:space="preserve"> PAGEREF _Toc196225677 \h </w:instrText>
            </w:r>
            <w:r>
              <w:rPr>
                <w:noProof/>
              </w:rPr>
            </w:r>
            <w:r>
              <w:rPr>
                <w:noProof/>
              </w:rPr>
              <w:fldChar w:fldCharType="separate"/>
            </w:r>
            <w:r>
              <w:rPr>
                <w:noProof/>
              </w:rPr>
              <w:t>64</w:t>
            </w:r>
            <w:r>
              <w:rPr>
                <w:noProof/>
              </w:rPr>
              <w:fldChar w:fldCharType="end"/>
            </w:r>
          </w:hyperlink>
        </w:p>
        <w:p w14:paraId="1ECA323D" w14:textId="36559258" w:rsidR="00DC0CA1" w:rsidRDefault="00DC0CA1">
          <w:pPr>
            <w:pStyle w:val="TOC3"/>
            <w:tabs>
              <w:tab w:val="right" w:leader="dot" w:pos="8296"/>
            </w:tabs>
            <w:ind w:left="840"/>
            <w:rPr>
              <w:rFonts w:asciiTheme="minorHAnsi" w:eastAsiaTheme="minorEastAsia" w:hAnsiTheme="minorHAnsi" w:cstheme="minorBidi"/>
              <w:noProof/>
            </w:rPr>
          </w:pPr>
          <w:hyperlink w:anchor="_Toc196225678" w:history="1">
            <w:r w:rsidRPr="00E87449">
              <w:rPr>
                <w:rStyle w:val="ac"/>
                <w:noProof/>
              </w:rPr>
              <w:t xml:space="preserve">1.22.1. </w:t>
            </w:r>
            <w:r w:rsidRPr="00E87449">
              <w:rPr>
                <w:rStyle w:val="ac"/>
                <w:noProof/>
              </w:rPr>
              <w:t>功能描述</w:t>
            </w:r>
            <w:r>
              <w:rPr>
                <w:noProof/>
              </w:rPr>
              <w:tab/>
            </w:r>
            <w:r>
              <w:rPr>
                <w:noProof/>
              </w:rPr>
              <w:fldChar w:fldCharType="begin"/>
            </w:r>
            <w:r>
              <w:rPr>
                <w:noProof/>
              </w:rPr>
              <w:instrText xml:space="preserve"> PAGEREF _Toc196225678 \h </w:instrText>
            </w:r>
            <w:r>
              <w:rPr>
                <w:noProof/>
              </w:rPr>
            </w:r>
            <w:r>
              <w:rPr>
                <w:noProof/>
              </w:rPr>
              <w:fldChar w:fldCharType="separate"/>
            </w:r>
            <w:r>
              <w:rPr>
                <w:noProof/>
              </w:rPr>
              <w:t>64</w:t>
            </w:r>
            <w:r>
              <w:rPr>
                <w:noProof/>
              </w:rPr>
              <w:fldChar w:fldCharType="end"/>
            </w:r>
          </w:hyperlink>
        </w:p>
        <w:p w14:paraId="4DF61C76" w14:textId="6F2E13B8" w:rsidR="00DC0CA1" w:rsidRDefault="00DC0CA1">
          <w:pPr>
            <w:pStyle w:val="TOC3"/>
            <w:tabs>
              <w:tab w:val="right" w:leader="dot" w:pos="8296"/>
            </w:tabs>
            <w:ind w:left="840"/>
            <w:rPr>
              <w:rFonts w:asciiTheme="minorHAnsi" w:eastAsiaTheme="minorEastAsia" w:hAnsiTheme="minorHAnsi" w:cstheme="minorBidi"/>
              <w:noProof/>
            </w:rPr>
          </w:pPr>
          <w:hyperlink w:anchor="_Toc196225679" w:history="1">
            <w:r w:rsidRPr="00E87449">
              <w:rPr>
                <w:rStyle w:val="ac"/>
                <w:noProof/>
              </w:rPr>
              <w:t xml:space="preserve">1.22.2. </w:t>
            </w:r>
            <w:r w:rsidRPr="00E87449">
              <w:rPr>
                <w:rStyle w:val="ac"/>
                <w:noProof/>
              </w:rPr>
              <w:t>操作权限</w:t>
            </w:r>
            <w:r>
              <w:rPr>
                <w:noProof/>
              </w:rPr>
              <w:tab/>
            </w:r>
            <w:r>
              <w:rPr>
                <w:noProof/>
              </w:rPr>
              <w:fldChar w:fldCharType="begin"/>
            </w:r>
            <w:r>
              <w:rPr>
                <w:noProof/>
              </w:rPr>
              <w:instrText xml:space="preserve"> PAGEREF _Toc196225679 \h </w:instrText>
            </w:r>
            <w:r>
              <w:rPr>
                <w:noProof/>
              </w:rPr>
            </w:r>
            <w:r>
              <w:rPr>
                <w:noProof/>
              </w:rPr>
              <w:fldChar w:fldCharType="separate"/>
            </w:r>
            <w:r>
              <w:rPr>
                <w:noProof/>
              </w:rPr>
              <w:t>64</w:t>
            </w:r>
            <w:r>
              <w:rPr>
                <w:noProof/>
              </w:rPr>
              <w:fldChar w:fldCharType="end"/>
            </w:r>
          </w:hyperlink>
        </w:p>
        <w:p w14:paraId="75AEAD96" w14:textId="19E374BB" w:rsidR="00DC0CA1" w:rsidRDefault="00DC0CA1">
          <w:pPr>
            <w:pStyle w:val="TOC3"/>
            <w:tabs>
              <w:tab w:val="right" w:leader="dot" w:pos="8296"/>
            </w:tabs>
            <w:ind w:left="840"/>
            <w:rPr>
              <w:rFonts w:asciiTheme="minorHAnsi" w:eastAsiaTheme="minorEastAsia" w:hAnsiTheme="minorHAnsi" w:cstheme="minorBidi"/>
              <w:noProof/>
            </w:rPr>
          </w:pPr>
          <w:hyperlink w:anchor="_Toc196225680" w:history="1">
            <w:r w:rsidRPr="00E87449">
              <w:rPr>
                <w:rStyle w:val="ac"/>
                <w:noProof/>
              </w:rPr>
              <w:t xml:space="preserve">1.22.3. </w:t>
            </w:r>
            <w:r w:rsidRPr="00E87449">
              <w:rPr>
                <w:rStyle w:val="ac"/>
                <w:noProof/>
              </w:rPr>
              <w:t>操作流程</w:t>
            </w:r>
            <w:r>
              <w:rPr>
                <w:noProof/>
              </w:rPr>
              <w:tab/>
            </w:r>
            <w:r>
              <w:rPr>
                <w:noProof/>
              </w:rPr>
              <w:fldChar w:fldCharType="begin"/>
            </w:r>
            <w:r>
              <w:rPr>
                <w:noProof/>
              </w:rPr>
              <w:instrText xml:space="preserve"> PAGEREF _Toc196225680 \h </w:instrText>
            </w:r>
            <w:r>
              <w:rPr>
                <w:noProof/>
              </w:rPr>
            </w:r>
            <w:r>
              <w:rPr>
                <w:noProof/>
              </w:rPr>
              <w:fldChar w:fldCharType="separate"/>
            </w:r>
            <w:r>
              <w:rPr>
                <w:noProof/>
              </w:rPr>
              <w:t>64</w:t>
            </w:r>
            <w:r>
              <w:rPr>
                <w:noProof/>
              </w:rPr>
              <w:fldChar w:fldCharType="end"/>
            </w:r>
          </w:hyperlink>
        </w:p>
        <w:p w14:paraId="494641B6" w14:textId="42001BD3" w:rsidR="00DC0CA1" w:rsidRDefault="00DC0CA1">
          <w:pPr>
            <w:pStyle w:val="TOC3"/>
            <w:tabs>
              <w:tab w:val="right" w:leader="dot" w:pos="8296"/>
            </w:tabs>
            <w:ind w:left="840"/>
            <w:rPr>
              <w:rFonts w:asciiTheme="minorHAnsi" w:eastAsiaTheme="minorEastAsia" w:hAnsiTheme="minorHAnsi" w:cstheme="minorBidi"/>
              <w:noProof/>
            </w:rPr>
          </w:pPr>
          <w:hyperlink w:anchor="_Toc196225681" w:history="1">
            <w:r w:rsidRPr="00E87449">
              <w:rPr>
                <w:rStyle w:val="ac"/>
                <w:noProof/>
              </w:rPr>
              <w:t xml:space="preserve">1.22.4. </w:t>
            </w:r>
            <w:r w:rsidRPr="00E87449">
              <w:rPr>
                <w:rStyle w:val="ac"/>
                <w:noProof/>
              </w:rPr>
              <w:t>注意事项</w:t>
            </w:r>
            <w:r>
              <w:rPr>
                <w:noProof/>
              </w:rPr>
              <w:tab/>
            </w:r>
            <w:r>
              <w:rPr>
                <w:noProof/>
              </w:rPr>
              <w:fldChar w:fldCharType="begin"/>
            </w:r>
            <w:r>
              <w:rPr>
                <w:noProof/>
              </w:rPr>
              <w:instrText xml:space="preserve"> PAGEREF _Toc196225681 \h </w:instrText>
            </w:r>
            <w:r>
              <w:rPr>
                <w:noProof/>
              </w:rPr>
            </w:r>
            <w:r>
              <w:rPr>
                <w:noProof/>
              </w:rPr>
              <w:fldChar w:fldCharType="separate"/>
            </w:r>
            <w:r>
              <w:rPr>
                <w:noProof/>
              </w:rPr>
              <w:t>65</w:t>
            </w:r>
            <w:r>
              <w:rPr>
                <w:noProof/>
              </w:rPr>
              <w:fldChar w:fldCharType="end"/>
            </w:r>
          </w:hyperlink>
        </w:p>
        <w:p w14:paraId="2753C473" w14:textId="0B8D1C86" w:rsidR="00DC0CA1" w:rsidRDefault="00DC0CA1">
          <w:pPr>
            <w:pStyle w:val="TOC2"/>
            <w:tabs>
              <w:tab w:val="right" w:leader="dot" w:pos="8296"/>
            </w:tabs>
            <w:ind w:left="420"/>
            <w:rPr>
              <w:rFonts w:asciiTheme="minorHAnsi" w:eastAsiaTheme="minorEastAsia" w:hAnsiTheme="minorHAnsi" w:cstheme="minorBidi"/>
              <w:noProof/>
            </w:rPr>
          </w:pPr>
          <w:hyperlink w:anchor="_Toc196225682" w:history="1">
            <w:r w:rsidRPr="00E87449">
              <w:rPr>
                <w:rStyle w:val="ac"/>
                <w:noProof/>
              </w:rPr>
              <w:t xml:space="preserve">1.23. </w:t>
            </w:r>
            <w:r w:rsidRPr="00E87449">
              <w:rPr>
                <w:rStyle w:val="ac"/>
                <w:noProof/>
              </w:rPr>
              <w:t>非柜面限额强化风险识别</w:t>
            </w:r>
            <w:r>
              <w:rPr>
                <w:noProof/>
              </w:rPr>
              <w:tab/>
            </w:r>
            <w:r>
              <w:rPr>
                <w:noProof/>
              </w:rPr>
              <w:fldChar w:fldCharType="begin"/>
            </w:r>
            <w:r>
              <w:rPr>
                <w:noProof/>
              </w:rPr>
              <w:instrText xml:space="preserve"> PAGEREF _Toc196225682 \h </w:instrText>
            </w:r>
            <w:r>
              <w:rPr>
                <w:noProof/>
              </w:rPr>
            </w:r>
            <w:r>
              <w:rPr>
                <w:noProof/>
              </w:rPr>
              <w:fldChar w:fldCharType="separate"/>
            </w:r>
            <w:r>
              <w:rPr>
                <w:noProof/>
              </w:rPr>
              <w:t>65</w:t>
            </w:r>
            <w:r>
              <w:rPr>
                <w:noProof/>
              </w:rPr>
              <w:fldChar w:fldCharType="end"/>
            </w:r>
          </w:hyperlink>
        </w:p>
        <w:p w14:paraId="53A447BE" w14:textId="5129DC09" w:rsidR="00DC0CA1" w:rsidRDefault="00DC0CA1">
          <w:pPr>
            <w:pStyle w:val="TOC3"/>
            <w:tabs>
              <w:tab w:val="right" w:leader="dot" w:pos="8296"/>
            </w:tabs>
            <w:ind w:left="840"/>
            <w:rPr>
              <w:rFonts w:asciiTheme="minorHAnsi" w:eastAsiaTheme="minorEastAsia" w:hAnsiTheme="minorHAnsi" w:cstheme="minorBidi"/>
              <w:noProof/>
            </w:rPr>
          </w:pPr>
          <w:hyperlink w:anchor="_Toc196225683" w:history="1">
            <w:r w:rsidRPr="00E87449">
              <w:rPr>
                <w:rStyle w:val="ac"/>
                <w:noProof/>
              </w:rPr>
              <w:t xml:space="preserve">1.23.1. </w:t>
            </w:r>
            <w:r w:rsidRPr="00E87449">
              <w:rPr>
                <w:rStyle w:val="ac"/>
                <w:noProof/>
              </w:rPr>
              <w:t>功能描述</w:t>
            </w:r>
            <w:r>
              <w:rPr>
                <w:noProof/>
              </w:rPr>
              <w:tab/>
            </w:r>
            <w:r>
              <w:rPr>
                <w:noProof/>
              </w:rPr>
              <w:fldChar w:fldCharType="begin"/>
            </w:r>
            <w:r>
              <w:rPr>
                <w:noProof/>
              </w:rPr>
              <w:instrText xml:space="preserve"> PAGEREF _Toc196225683 \h </w:instrText>
            </w:r>
            <w:r>
              <w:rPr>
                <w:noProof/>
              </w:rPr>
            </w:r>
            <w:r>
              <w:rPr>
                <w:noProof/>
              </w:rPr>
              <w:fldChar w:fldCharType="separate"/>
            </w:r>
            <w:r>
              <w:rPr>
                <w:noProof/>
              </w:rPr>
              <w:t>65</w:t>
            </w:r>
            <w:r>
              <w:rPr>
                <w:noProof/>
              </w:rPr>
              <w:fldChar w:fldCharType="end"/>
            </w:r>
          </w:hyperlink>
        </w:p>
        <w:p w14:paraId="6061274D" w14:textId="049383A5" w:rsidR="00DC0CA1" w:rsidRDefault="00DC0CA1">
          <w:pPr>
            <w:pStyle w:val="TOC3"/>
            <w:tabs>
              <w:tab w:val="right" w:leader="dot" w:pos="8296"/>
            </w:tabs>
            <w:ind w:left="840"/>
            <w:rPr>
              <w:rFonts w:asciiTheme="minorHAnsi" w:eastAsiaTheme="minorEastAsia" w:hAnsiTheme="minorHAnsi" w:cstheme="minorBidi"/>
              <w:noProof/>
            </w:rPr>
          </w:pPr>
          <w:hyperlink w:anchor="_Toc196225684" w:history="1">
            <w:r w:rsidRPr="00E87449">
              <w:rPr>
                <w:rStyle w:val="ac"/>
                <w:noProof/>
              </w:rPr>
              <w:t xml:space="preserve">1.23.2. </w:t>
            </w:r>
            <w:r w:rsidRPr="00E87449">
              <w:rPr>
                <w:rStyle w:val="ac"/>
                <w:noProof/>
              </w:rPr>
              <w:t>操作权限</w:t>
            </w:r>
            <w:r>
              <w:rPr>
                <w:noProof/>
              </w:rPr>
              <w:tab/>
            </w:r>
            <w:r>
              <w:rPr>
                <w:noProof/>
              </w:rPr>
              <w:fldChar w:fldCharType="begin"/>
            </w:r>
            <w:r>
              <w:rPr>
                <w:noProof/>
              </w:rPr>
              <w:instrText xml:space="preserve"> PAGEREF _Toc196225684 \h </w:instrText>
            </w:r>
            <w:r>
              <w:rPr>
                <w:noProof/>
              </w:rPr>
            </w:r>
            <w:r>
              <w:rPr>
                <w:noProof/>
              </w:rPr>
              <w:fldChar w:fldCharType="separate"/>
            </w:r>
            <w:r>
              <w:rPr>
                <w:noProof/>
              </w:rPr>
              <w:t>65</w:t>
            </w:r>
            <w:r>
              <w:rPr>
                <w:noProof/>
              </w:rPr>
              <w:fldChar w:fldCharType="end"/>
            </w:r>
          </w:hyperlink>
        </w:p>
        <w:p w14:paraId="0A2DA8AA" w14:textId="4A39A58B" w:rsidR="00DC0CA1" w:rsidRDefault="00DC0CA1">
          <w:pPr>
            <w:pStyle w:val="TOC3"/>
            <w:tabs>
              <w:tab w:val="right" w:leader="dot" w:pos="8296"/>
            </w:tabs>
            <w:ind w:left="840"/>
            <w:rPr>
              <w:rFonts w:asciiTheme="minorHAnsi" w:eastAsiaTheme="minorEastAsia" w:hAnsiTheme="minorHAnsi" w:cstheme="minorBidi"/>
              <w:noProof/>
            </w:rPr>
          </w:pPr>
          <w:hyperlink w:anchor="_Toc196225685" w:history="1">
            <w:r w:rsidRPr="00E87449">
              <w:rPr>
                <w:rStyle w:val="ac"/>
                <w:noProof/>
              </w:rPr>
              <w:t xml:space="preserve">1.23.3. </w:t>
            </w:r>
            <w:r w:rsidRPr="00E87449">
              <w:rPr>
                <w:rStyle w:val="ac"/>
                <w:noProof/>
              </w:rPr>
              <w:t>操作流程</w:t>
            </w:r>
            <w:r>
              <w:rPr>
                <w:noProof/>
              </w:rPr>
              <w:tab/>
            </w:r>
            <w:r>
              <w:rPr>
                <w:noProof/>
              </w:rPr>
              <w:fldChar w:fldCharType="begin"/>
            </w:r>
            <w:r>
              <w:rPr>
                <w:noProof/>
              </w:rPr>
              <w:instrText xml:space="preserve"> PAGEREF _Toc196225685 \h </w:instrText>
            </w:r>
            <w:r>
              <w:rPr>
                <w:noProof/>
              </w:rPr>
            </w:r>
            <w:r>
              <w:rPr>
                <w:noProof/>
              </w:rPr>
              <w:fldChar w:fldCharType="separate"/>
            </w:r>
            <w:r>
              <w:rPr>
                <w:noProof/>
              </w:rPr>
              <w:t>66</w:t>
            </w:r>
            <w:r>
              <w:rPr>
                <w:noProof/>
              </w:rPr>
              <w:fldChar w:fldCharType="end"/>
            </w:r>
          </w:hyperlink>
        </w:p>
        <w:p w14:paraId="14AC469F" w14:textId="6EF0FAA8" w:rsidR="00DC0CA1" w:rsidRDefault="00DC0CA1">
          <w:pPr>
            <w:pStyle w:val="TOC3"/>
            <w:tabs>
              <w:tab w:val="right" w:leader="dot" w:pos="8296"/>
            </w:tabs>
            <w:ind w:left="840"/>
            <w:rPr>
              <w:rFonts w:asciiTheme="minorHAnsi" w:eastAsiaTheme="minorEastAsia" w:hAnsiTheme="minorHAnsi" w:cstheme="minorBidi"/>
              <w:noProof/>
            </w:rPr>
          </w:pPr>
          <w:hyperlink w:anchor="_Toc196225686" w:history="1">
            <w:r w:rsidRPr="00E87449">
              <w:rPr>
                <w:rStyle w:val="ac"/>
                <w:noProof/>
              </w:rPr>
              <w:t xml:space="preserve">1.23.4. </w:t>
            </w:r>
            <w:r w:rsidRPr="00E87449">
              <w:rPr>
                <w:rStyle w:val="ac"/>
                <w:noProof/>
              </w:rPr>
              <w:t>注意事项</w:t>
            </w:r>
            <w:r>
              <w:rPr>
                <w:noProof/>
              </w:rPr>
              <w:tab/>
            </w:r>
            <w:r>
              <w:rPr>
                <w:noProof/>
              </w:rPr>
              <w:fldChar w:fldCharType="begin"/>
            </w:r>
            <w:r>
              <w:rPr>
                <w:noProof/>
              </w:rPr>
              <w:instrText xml:space="preserve"> PAGEREF _Toc196225686 \h </w:instrText>
            </w:r>
            <w:r>
              <w:rPr>
                <w:noProof/>
              </w:rPr>
            </w:r>
            <w:r>
              <w:rPr>
                <w:noProof/>
              </w:rPr>
              <w:fldChar w:fldCharType="separate"/>
            </w:r>
            <w:r>
              <w:rPr>
                <w:noProof/>
              </w:rPr>
              <w:t>71</w:t>
            </w:r>
            <w:r>
              <w:rPr>
                <w:noProof/>
              </w:rPr>
              <w:fldChar w:fldCharType="end"/>
            </w:r>
          </w:hyperlink>
        </w:p>
        <w:p w14:paraId="301DF277" w14:textId="1F0C7C21" w:rsidR="00DC0CA1" w:rsidRDefault="00DC0CA1">
          <w:pPr>
            <w:pStyle w:val="TOC2"/>
            <w:tabs>
              <w:tab w:val="right" w:leader="dot" w:pos="8296"/>
            </w:tabs>
            <w:ind w:left="420"/>
            <w:rPr>
              <w:rFonts w:asciiTheme="minorHAnsi" w:eastAsiaTheme="minorEastAsia" w:hAnsiTheme="minorHAnsi" w:cstheme="minorBidi"/>
              <w:noProof/>
            </w:rPr>
          </w:pPr>
          <w:hyperlink w:anchor="_Toc196225687" w:history="1">
            <w:r w:rsidRPr="00E87449">
              <w:rPr>
                <w:rStyle w:val="ac"/>
                <w:noProof/>
              </w:rPr>
              <w:t xml:space="preserve">1.24. </w:t>
            </w:r>
            <w:r w:rsidRPr="00E87449">
              <w:rPr>
                <w:rStyle w:val="ac"/>
                <w:noProof/>
              </w:rPr>
              <w:t>自助故障</w:t>
            </w:r>
            <w:r>
              <w:rPr>
                <w:noProof/>
              </w:rPr>
              <w:tab/>
            </w:r>
            <w:r>
              <w:rPr>
                <w:noProof/>
              </w:rPr>
              <w:fldChar w:fldCharType="begin"/>
            </w:r>
            <w:r>
              <w:rPr>
                <w:noProof/>
              </w:rPr>
              <w:instrText xml:space="preserve"> PAGEREF _Toc196225687 \h </w:instrText>
            </w:r>
            <w:r>
              <w:rPr>
                <w:noProof/>
              </w:rPr>
            </w:r>
            <w:r>
              <w:rPr>
                <w:noProof/>
              </w:rPr>
              <w:fldChar w:fldCharType="separate"/>
            </w:r>
            <w:r>
              <w:rPr>
                <w:noProof/>
              </w:rPr>
              <w:t>71</w:t>
            </w:r>
            <w:r>
              <w:rPr>
                <w:noProof/>
              </w:rPr>
              <w:fldChar w:fldCharType="end"/>
            </w:r>
          </w:hyperlink>
        </w:p>
        <w:p w14:paraId="07EB9B9F" w14:textId="7ADEA567" w:rsidR="00DC0CA1" w:rsidRDefault="00DC0CA1">
          <w:pPr>
            <w:pStyle w:val="TOC3"/>
            <w:tabs>
              <w:tab w:val="right" w:leader="dot" w:pos="8296"/>
            </w:tabs>
            <w:ind w:left="840"/>
            <w:rPr>
              <w:rFonts w:asciiTheme="minorHAnsi" w:eastAsiaTheme="minorEastAsia" w:hAnsiTheme="minorHAnsi" w:cstheme="minorBidi"/>
              <w:noProof/>
            </w:rPr>
          </w:pPr>
          <w:hyperlink w:anchor="_Toc196225688" w:history="1">
            <w:r w:rsidRPr="00E87449">
              <w:rPr>
                <w:rStyle w:val="ac"/>
                <w:noProof/>
              </w:rPr>
              <w:t xml:space="preserve">1.24.1. </w:t>
            </w:r>
            <w:r w:rsidRPr="00E87449">
              <w:rPr>
                <w:rStyle w:val="ac"/>
                <w:noProof/>
              </w:rPr>
              <w:t>功能描述</w:t>
            </w:r>
            <w:r>
              <w:rPr>
                <w:noProof/>
              </w:rPr>
              <w:tab/>
            </w:r>
            <w:r>
              <w:rPr>
                <w:noProof/>
              </w:rPr>
              <w:fldChar w:fldCharType="begin"/>
            </w:r>
            <w:r>
              <w:rPr>
                <w:noProof/>
              </w:rPr>
              <w:instrText xml:space="preserve"> PAGEREF _Toc196225688 \h </w:instrText>
            </w:r>
            <w:r>
              <w:rPr>
                <w:noProof/>
              </w:rPr>
            </w:r>
            <w:r>
              <w:rPr>
                <w:noProof/>
              </w:rPr>
              <w:fldChar w:fldCharType="separate"/>
            </w:r>
            <w:r>
              <w:rPr>
                <w:noProof/>
              </w:rPr>
              <w:t>71</w:t>
            </w:r>
            <w:r>
              <w:rPr>
                <w:noProof/>
              </w:rPr>
              <w:fldChar w:fldCharType="end"/>
            </w:r>
          </w:hyperlink>
        </w:p>
        <w:p w14:paraId="74BDD4D0" w14:textId="32F20E4C" w:rsidR="00DC0CA1" w:rsidRDefault="00DC0CA1">
          <w:pPr>
            <w:pStyle w:val="TOC3"/>
            <w:tabs>
              <w:tab w:val="right" w:leader="dot" w:pos="8296"/>
            </w:tabs>
            <w:ind w:left="840"/>
            <w:rPr>
              <w:rFonts w:asciiTheme="minorHAnsi" w:eastAsiaTheme="minorEastAsia" w:hAnsiTheme="minorHAnsi" w:cstheme="minorBidi"/>
              <w:noProof/>
            </w:rPr>
          </w:pPr>
          <w:hyperlink w:anchor="_Toc196225689" w:history="1">
            <w:r w:rsidRPr="00E87449">
              <w:rPr>
                <w:rStyle w:val="ac"/>
                <w:noProof/>
              </w:rPr>
              <w:t xml:space="preserve">1.24.2. </w:t>
            </w:r>
            <w:r w:rsidRPr="00E87449">
              <w:rPr>
                <w:rStyle w:val="ac"/>
                <w:noProof/>
              </w:rPr>
              <w:t>操作权限</w:t>
            </w:r>
            <w:r>
              <w:rPr>
                <w:noProof/>
              </w:rPr>
              <w:tab/>
            </w:r>
            <w:r>
              <w:rPr>
                <w:noProof/>
              </w:rPr>
              <w:fldChar w:fldCharType="begin"/>
            </w:r>
            <w:r>
              <w:rPr>
                <w:noProof/>
              </w:rPr>
              <w:instrText xml:space="preserve"> PAGEREF _Toc196225689 \h </w:instrText>
            </w:r>
            <w:r>
              <w:rPr>
                <w:noProof/>
              </w:rPr>
            </w:r>
            <w:r>
              <w:rPr>
                <w:noProof/>
              </w:rPr>
              <w:fldChar w:fldCharType="separate"/>
            </w:r>
            <w:r>
              <w:rPr>
                <w:noProof/>
              </w:rPr>
              <w:t>71</w:t>
            </w:r>
            <w:r>
              <w:rPr>
                <w:noProof/>
              </w:rPr>
              <w:fldChar w:fldCharType="end"/>
            </w:r>
          </w:hyperlink>
        </w:p>
        <w:p w14:paraId="319A164A" w14:textId="4C489F29" w:rsidR="00DC0CA1" w:rsidRDefault="00DC0CA1">
          <w:pPr>
            <w:pStyle w:val="TOC3"/>
            <w:tabs>
              <w:tab w:val="right" w:leader="dot" w:pos="8296"/>
            </w:tabs>
            <w:ind w:left="840"/>
            <w:rPr>
              <w:rFonts w:asciiTheme="minorHAnsi" w:eastAsiaTheme="minorEastAsia" w:hAnsiTheme="minorHAnsi" w:cstheme="minorBidi"/>
              <w:noProof/>
            </w:rPr>
          </w:pPr>
          <w:hyperlink w:anchor="_Toc196225690" w:history="1">
            <w:r w:rsidRPr="00E87449">
              <w:rPr>
                <w:rStyle w:val="ac"/>
                <w:noProof/>
              </w:rPr>
              <w:t xml:space="preserve">1.24.3. </w:t>
            </w:r>
            <w:r w:rsidRPr="00E87449">
              <w:rPr>
                <w:rStyle w:val="ac"/>
                <w:noProof/>
              </w:rPr>
              <w:t>操作流程</w:t>
            </w:r>
            <w:r>
              <w:rPr>
                <w:noProof/>
              </w:rPr>
              <w:tab/>
            </w:r>
            <w:r>
              <w:rPr>
                <w:noProof/>
              </w:rPr>
              <w:fldChar w:fldCharType="begin"/>
            </w:r>
            <w:r>
              <w:rPr>
                <w:noProof/>
              </w:rPr>
              <w:instrText xml:space="preserve"> PAGEREF _Toc196225690 \h </w:instrText>
            </w:r>
            <w:r>
              <w:rPr>
                <w:noProof/>
              </w:rPr>
            </w:r>
            <w:r>
              <w:rPr>
                <w:noProof/>
              </w:rPr>
              <w:fldChar w:fldCharType="separate"/>
            </w:r>
            <w:r>
              <w:rPr>
                <w:noProof/>
              </w:rPr>
              <w:t>71</w:t>
            </w:r>
            <w:r>
              <w:rPr>
                <w:noProof/>
              </w:rPr>
              <w:fldChar w:fldCharType="end"/>
            </w:r>
          </w:hyperlink>
        </w:p>
        <w:p w14:paraId="7F55EFEB" w14:textId="77385149" w:rsidR="00DC0CA1" w:rsidRDefault="00DC0CA1">
          <w:pPr>
            <w:pStyle w:val="TOC3"/>
            <w:tabs>
              <w:tab w:val="right" w:leader="dot" w:pos="8296"/>
            </w:tabs>
            <w:ind w:left="840"/>
            <w:rPr>
              <w:rFonts w:asciiTheme="minorHAnsi" w:eastAsiaTheme="minorEastAsia" w:hAnsiTheme="minorHAnsi" w:cstheme="minorBidi"/>
              <w:noProof/>
            </w:rPr>
          </w:pPr>
          <w:hyperlink w:anchor="_Toc196225691" w:history="1">
            <w:r w:rsidRPr="00E87449">
              <w:rPr>
                <w:rStyle w:val="ac"/>
                <w:noProof/>
              </w:rPr>
              <w:t xml:space="preserve">1.24.4. </w:t>
            </w:r>
            <w:r w:rsidRPr="00E87449">
              <w:rPr>
                <w:rStyle w:val="ac"/>
                <w:noProof/>
              </w:rPr>
              <w:t>注意事项</w:t>
            </w:r>
            <w:r>
              <w:rPr>
                <w:noProof/>
              </w:rPr>
              <w:tab/>
            </w:r>
            <w:r>
              <w:rPr>
                <w:noProof/>
              </w:rPr>
              <w:fldChar w:fldCharType="begin"/>
            </w:r>
            <w:r>
              <w:rPr>
                <w:noProof/>
              </w:rPr>
              <w:instrText xml:space="preserve"> PAGEREF _Toc196225691 \h </w:instrText>
            </w:r>
            <w:r>
              <w:rPr>
                <w:noProof/>
              </w:rPr>
            </w:r>
            <w:r>
              <w:rPr>
                <w:noProof/>
              </w:rPr>
              <w:fldChar w:fldCharType="separate"/>
            </w:r>
            <w:r>
              <w:rPr>
                <w:noProof/>
              </w:rPr>
              <w:t>76</w:t>
            </w:r>
            <w:r>
              <w:rPr>
                <w:noProof/>
              </w:rPr>
              <w:fldChar w:fldCharType="end"/>
            </w:r>
          </w:hyperlink>
        </w:p>
        <w:p w14:paraId="1EE1FED0" w14:textId="6D60BDA4" w:rsidR="00DC0CA1" w:rsidRDefault="00DC0CA1">
          <w:pPr>
            <w:pStyle w:val="TOC2"/>
            <w:tabs>
              <w:tab w:val="right" w:leader="dot" w:pos="8296"/>
            </w:tabs>
            <w:ind w:left="420"/>
            <w:rPr>
              <w:rFonts w:asciiTheme="minorHAnsi" w:eastAsiaTheme="minorEastAsia" w:hAnsiTheme="minorHAnsi" w:cstheme="minorBidi"/>
              <w:noProof/>
            </w:rPr>
          </w:pPr>
          <w:hyperlink w:anchor="_Toc196225692" w:history="1">
            <w:r w:rsidRPr="00E87449">
              <w:rPr>
                <w:rStyle w:val="ac"/>
                <w:noProof/>
              </w:rPr>
              <w:t xml:space="preserve">1.25. </w:t>
            </w:r>
            <w:r w:rsidRPr="00E87449">
              <w:rPr>
                <w:rStyle w:val="ac"/>
                <w:noProof/>
              </w:rPr>
              <w:t>箱包交接</w:t>
            </w:r>
            <w:r>
              <w:rPr>
                <w:noProof/>
              </w:rPr>
              <w:tab/>
            </w:r>
            <w:r>
              <w:rPr>
                <w:noProof/>
              </w:rPr>
              <w:fldChar w:fldCharType="begin"/>
            </w:r>
            <w:r>
              <w:rPr>
                <w:noProof/>
              </w:rPr>
              <w:instrText xml:space="preserve"> PAGEREF _Toc196225692 \h </w:instrText>
            </w:r>
            <w:r>
              <w:rPr>
                <w:noProof/>
              </w:rPr>
            </w:r>
            <w:r>
              <w:rPr>
                <w:noProof/>
              </w:rPr>
              <w:fldChar w:fldCharType="separate"/>
            </w:r>
            <w:r>
              <w:rPr>
                <w:noProof/>
              </w:rPr>
              <w:t>77</w:t>
            </w:r>
            <w:r>
              <w:rPr>
                <w:noProof/>
              </w:rPr>
              <w:fldChar w:fldCharType="end"/>
            </w:r>
          </w:hyperlink>
        </w:p>
        <w:p w14:paraId="5EF92F87" w14:textId="6DA5D766" w:rsidR="00DC0CA1" w:rsidRDefault="00DC0CA1">
          <w:pPr>
            <w:pStyle w:val="TOC3"/>
            <w:tabs>
              <w:tab w:val="right" w:leader="dot" w:pos="8296"/>
            </w:tabs>
            <w:ind w:left="840"/>
            <w:rPr>
              <w:rFonts w:asciiTheme="minorHAnsi" w:eastAsiaTheme="minorEastAsia" w:hAnsiTheme="minorHAnsi" w:cstheme="minorBidi"/>
              <w:noProof/>
            </w:rPr>
          </w:pPr>
          <w:hyperlink w:anchor="_Toc196225693" w:history="1">
            <w:r w:rsidRPr="00E87449">
              <w:rPr>
                <w:rStyle w:val="ac"/>
                <w:noProof/>
              </w:rPr>
              <w:t xml:space="preserve">1.25.1. </w:t>
            </w:r>
            <w:r w:rsidRPr="00E87449">
              <w:rPr>
                <w:rStyle w:val="ac"/>
                <w:noProof/>
              </w:rPr>
              <w:t>功能描述</w:t>
            </w:r>
            <w:r>
              <w:rPr>
                <w:noProof/>
              </w:rPr>
              <w:tab/>
            </w:r>
            <w:r>
              <w:rPr>
                <w:noProof/>
              </w:rPr>
              <w:fldChar w:fldCharType="begin"/>
            </w:r>
            <w:r>
              <w:rPr>
                <w:noProof/>
              </w:rPr>
              <w:instrText xml:space="preserve"> PAGEREF _Toc196225693 \h </w:instrText>
            </w:r>
            <w:r>
              <w:rPr>
                <w:noProof/>
              </w:rPr>
            </w:r>
            <w:r>
              <w:rPr>
                <w:noProof/>
              </w:rPr>
              <w:fldChar w:fldCharType="separate"/>
            </w:r>
            <w:r>
              <w:rPr>
                <w:noProof/>
              </w:rPr>
              <w:t>77</w:t>
            </w:r>
            <w:r>
              <w:rPr>
                <w:noProof/>
              </w:rPr>
              <w:fldChar w:fldCharType="end"/>
            </w:r>
          </w:hyperlink>
        </w:p>
        <w:p w14:paraId="18A13034" w14:textId="230D6346" w:rsidR="00DC0CA1" w:rsidRDefault="00DC0CA1">
          <w:pPr>
            <w:pStyle w:val="TOC3"/>
            <w:tabs>
              <w:tab w:val="right" w:leader="dot" w:pos="8296"/>
            </w:tabs>
            <w:ind w:left="840"/>
            <w:rPr>
              <w:rFonts w:asciiTheme="minorHAnsi" w:eastAsiaTheme="minorEastAsia" w:hAnsiTheme="minorHAnsi" w:cstheme="minorBidi"/>
              <w:noProof/>
            </w:rPr>
          </w:pPr>
          <w:hyperlink w:anchor="_Toc196225694" w:history="1">
            <w:r w:rsidRPr="00E87449">
              <w:rPr>
                <w:rStyle w:val="ac"/>
                <w:noProof/>
              </w:rPr>
              <w:t xml:space="preserve">1.25.2. </w:t>
            </w:r>
            <w:r w:rsidRPr="00E87449">
              <w:rPr>
                <w:rStyle w:val="ac"/>
                <w:noProof/>
              </w:rPr>
              <w:t>操作权限</w:t>
            </w:r>
            <w:r>
              <w:rPr>
                <w:noProof/>
              </w:rPr>
              <w:tab/>
            </w:r>
            <w:r>
              <w:rPr>
                <w:noProof/>
              </w:rPr>
              <w:fldChar w:fldCharType="begin"/>
            </w:r>
            <w:r>
              <w:rPr>
                <w:noProof/>
              </w:rPr>
              <w:instrText xml:space="preserve"> PAGEREF _Toc196225694 \h </w:instrText>
            </w:r>
            <w:r>
              <w:rPr>
                <w:noProof/>
              </w:rPr>
            </w:r>
            <w:r>
              <w:rPr>
                <w:noProof/>
              </w:rPr>
              <w:fldChar w:fldCharType="separate"/>
            </w:r>
            <w:r>
              <w:rPr>
                <w:noProof/>
              </w:rPr>
              <w:t>77</w:t>
            </w:r>
            <w:r>
              <w:rPr>
                <w:noProof/>
              </w:rPr>
              <w:fldChar w:fldCharType="end"/>
            </w:r>
          </w:hyperlink>
        </w:p>
        <w:p w14:paraId="7AC2EC6A" w14:textId="674C48CC" w:rsidR="00DC0CA1" w:rsidRDefault="00DC0CA1">
          <w:pPr>
            <w:pStyle w:val="TOC3"/>
            <w:tabs>
              <w:tab w:val="right" w:leader="dot" w:pos="8296"/>
            </w:tabs>
            <w:ind w:left="840"/>
            <w:rPr>
              <w:rFonts w:asciiTheme="minorHAnsi" w:eastAsiaTheme="minorEastAsia" w:hAnsiTheme="minorHAnsi" w:cstheme="minorBidi"/>
              <w:noProof/>
            </w:rPr>
          </w:pPr>
          <w:hyperlink w:anchor="_Toc196225695" w:history="1">
            <w:r w:rsidRPr="00E87449">
              <w:rPr>
                <w:rStyle w:val="ac"/>
                <w:noProof/>
              </w:rPr>
              <w:t xml:space="preserve">1.25.3. </w:t>
            </w:r>
            <w:r w:rsidRPr="00E87449">
              <w:rPr>
                <w:rStyle w:val="ac"/>
                <w:noProof/>
              </w:rPr>
              <w:t>操作流程</w:t>
            </w:r>
            <w:r>
              <w:rPr>
                <w:noProof/>
              </w:rPr>
              <w:tab/>
            </w:r>
            <w:r>
              <w:rPr>
                <w:noProof/>
              </w:rPr>
              <w:fldChar w:fldCharType="begin"/>
            </w:r>
            <w:r>
              <w:rPr>
                <w:noProof/>
              </w:rPr>
              <w:instrText xml:space="preserve"> PAGEREF _Toc196225695 \h </w:instrText>
            </w:r>
            <w:r>
              <w:rPr>
                <w:noProof/>
              </w:rPr>
            </w:r>
            <w:r>
              <w:rPr>
                <w:noProof/>
              </w:rPr>
              <w:fldChar w:fldCharType="separate"/>
            </w:r>
            <w:r>
              <w:rPr>
                <w:noProof/>
              </w:rPr>
              <w:t>77</w:t>
            </w:r>
            <w:r>
              <w:rPr>
                <w:noProof/>
              </w:rPr>
              <w:fldChar w:fldCharType="end"/>
            </w:r>
          </w:hyperlink>
        </w:p>
        <w:p w14:paraId="22F4A12F" w14:textId="27C9F2AB" w:rsidR="00DC0CA1" w:rsidRDefault="00DC0CA1">
          <w:pPr>
            <w:pStyle w:val="TOC3"/>
            <w:tabs>
              <w:tab w:val="right" w:leader="dot" w:pos="8296"/>
            </w:tabs>
            <w:ind w:left="840"/>
            <w:rPr>
              <w:rFonts w:asciiTheme="minorHAnsi" w:eastAsiaTheme="minorEastAsia" w:hAnsiTheme="minorHAnsi" w:cstheme="minorBidi"/>
              <w:noProof/>
            </w:rPr>
          </w:pPr>
          <w:hyperlink w:anchor="_Toc196225696" w:history="1">
            <w:r w:rsidRPr="00E87449">
              <w:rPr>
                <w:rStyle w:val="ac"/>
                <w:noProof/>
              </w:rPr>
              <w:t xml:space="preserve">1.25.4. </w:t>
            </w:r>
            <w:r w:rsidRPr="00E87449">
              <w:rPr>
                <w:rStyle w:val="ac"/>
                <w:noProof/>
              </w:rPr>
              <w:t>注意事项</w:t>
            </w:r>
            <w:r>
              <w:rPr>
                <w:noProof/>
              </w:rPr>
              <w:tab/>
            </w:r>
            <w:r>
              <w:rPr>
                <w:noProof/>
              </w:rPr>
              <w:fldChar w:fldCharType="begin"/>
            </w:r>
            <w:r>
              <w:rPr>
                <w:noProof/>
              </w:rPr>
              <w:instrText xml:space="preserve"> PAGEREF _Toc196225696 \h </w:instrText>
            </w:r>
            <w:r>
              <w:rPr>
                <w:noProof/>
              </w:rPr>
            </w:r>
            <w:r>
              <w:rPr>
                <w:noProof/>
              </w:rPr>
              <w:fldChar w:fldCharType="separate"/>
            </w:r>
            <w:r>
              <w:rPr>
                <w:noProof/>
              </w:rPr>
              <w:t>80</w:t>
            </w:r>
            <w:r>
              <w:rPr>
                <w:noProof/>
              </w:rPr>
              <w:fldChar w:fldCharType="end"/>
            </w:r>
          </w:hyperlink>
        </w:p>
        <w:p w14:paraId="1DD85986" w14:textId="0F93F356" w:rsidR="00DC0CA1" w:rsidRDefault="00DC0CA1">
          <w:pPr>
            <w:pStyle w:val="TOC2"/>
            <w:tabs>
              <w:tab w:val="right" w:leader="dot" w:pos="8296"/>
            </w:tabs>
            <w:ind w:left="420"/>
            <w:rPr>
              <w:rFonts w:asciiTheme="minorHAnsi" w:eastAsiaTheme="minorEastAsia" w:hAnsiTheme="minorHAnsi" w:cstheme="minorBidi"/>
              <w:noProof/>
            </w:rPr>
          </w:pPr>
          <w:hyperlink w:anchor="_Toc196225697" w:history="1">
            <w:r w:rsidRPr="00E87449">
              <w:rPr>
                <w:rStyle w:val="ac"/>
                <w:noProof/>
              </w:rPr>
              <w:t xml:space="preserve">1.26. </w:t>
            </w:r>
            <w:r w:rsidRPr="00E87449">
              <w:rPr>
                <w:rStyle w:val="ac"/>
                <w:noProof/>
              </w:rPr>
              <w:t>快签手活动</w:t>
            </w:r>
            <w:r>
              <w:rPr>
                <w:noProof/>
              </w:rPr>
              <w:tab/>
            </w:r>
            <w:r>
              <w:rPr>
                <w:noProof/>
              </w:rPr>
              <w:fldChar w:fldCharType="begin"/>
            </w:r>
            <w:r>
              <w:rPr>
                <w:noProof/>
              </w:rPr>
              <w:instrText xml:space="preserve"> PAGEREF _Toc196225697 \h </w:instrText>
            </w:r>
            <w:r>
              <w:rPr>
                <w:noProof/>
              </w:rPr>
            </w:r>
            <w:r>
              <w:rPr>
                <w:noProof/>
              </w:rPr>
              <w:fldChar w:fldCharType="separate"/>
            </w:r>
            <w:r>
              <w:rPr>
                <w:noProof/>
              </w:rPr>
              <w:t>80</w:t>
            </w:r>
            <w:r>
              <w:rPr>
                <w:noProof/>
              </w:rPr>
              <w:fldChar w:fldCharType="end"/>
            </w:r>
          </w:hyperlink>
        </w:p>
        <w:p w14:paraId="0FEF2E2B" w14:textId="01400BB0" w:rsidR="00DC0CA1" w:rsidRDefault="00DC0CA1">
          <w:pPr>
            <w:pStyle w:val="TOC3"/>
            <w:tabs>
              <w:tab w:val="right" w:leader="dot" w:pos="8296"/>
            </w:tabs>
            <w:ind w:left="840"/>
            <w:rPr>
              <w:rFonts w:asciiTheme="minorHAnsi" w:eastAsiaTheme="minorEastAsia" w:hAnsiTheme="minorHAnsi" w:cstheme="minorBidi"/>
              <w:noProof/>
            </w:rPr>
          </w:pPr>
          <w:hyperlink w:anchor="_Toc196225698" w:history="1">
            <w:r w:rsidRPr="00E87449">
              <w:rPr>
                <w:rStyle w:val="ac"/>
                <w:noProof/>
              </w:rPr>
              <w:t xml:space="preserve">1.26.1. </w:t>
            </w:r>
            <w:r w:rsidRPr="00E87449">
              <w:rPr>
                <w:rStyle w:val="ac"/>
                <w:noProof/>
              </w:rPr>
              <w:t>功能描述</w:t>
            </w:r>
            <w:r>
              <w:rPr>
                <w:noProof/>
              </w:rPr>
              <w:tab/>
            </w:r>
            <w:r>
              <w:rPr>
                <w:noProof/>
              </w:rPr>
              <w:fldChar w:fldCharType="begin"/>
            </w:r>
            <w:r>
              <w:rPr>
                <w:noProof/>
              </w:rPr>
              <w:instrText xml:space="preserve"> PAGEREF _Toc196225698 \h </w:instrText>
            </w:r>
            <w:r>
              <w:rPr>
                <w:noProof/>
              </w:rPr>
            </w:r>
            <w:r>
              <w:rPr>
                <w:noProof/>
              </w:rPr>
              <w:fldChar w:fldCharType="separate"/>
            </w:r>
            <w:r>
              <w:rPr>
                <w:noProof/>
              </w:rPr>
              <w:t>80</w:t>
            </w:r>
            <w:r>
              <w:rPr>
                <w:noProof/>
              </w:rPr>
              <w:fldChar w:fldCharType="end"/>
            </w:r>
          </w:hyperlink>
        </w:p>
        <w:p w14:paraId="65CADBD8" w14:textId="325BBEBD" w:rsidR="00DC0CA1" w:rsidRDefault="00DC0CA1">
          <w:pPr>
            <w:pStyle w:val="TOC3"/>
            <w:tabs>
              <w:tab w:val="right" w:leader="dot" w:pos="8296"/>
            </w:tabs>
            <w:ind w:left="840"/>
            <w:rPr>
              <w:rFonts w:asciiTheme="minorHAnsi" w:eastAsiaTheme="minorEastAsia" w:hAnsiTheme="minorHAnsi" w:cstheme="minorBidi"/>
              <w:noProof/>
            </w:rPr>
          </w:pPr>
          <w:hyperlink w:anchor="_Toc196225699" w:history="1">
            <w:r w:rsidRPr="00E87449">
              <w:rPr>
                <w:rStyle w:val="ac"/>
                <w:noProof/>
              </w:rPr>
              <w:t xml:space="preserve">1.26.2. </w:t>
            </w:r>
            <w:r w:rsidRPr="00E87449">
              <w:rPr>
                <w:rStyle w:val="ac"/>
                <w:noProof/>
              </w:rPr>
              <w:t>操作权限</w:t>
            </w:r>
            <w:r>
              <w:rPr>
                <w:noProof/>
              </w:rPr>
              <w:tab/>
            </w:r>
            <w:r>
              <w:rPr>
                <w:noProof/>
              </w:rPr>
              <w:fldChar w:fldCharType="begin"/>
            </w:r>
            <w:r>
              <w:rPr>
                <w:noProof/>
              </w:rPr>
              <w:instrText xml:space="preserve"> PAGEREF _Toc196225699 \h </w:instrText>
            </w:r>
            <w:r>
              <w:rPr>
                <w:noProof/>
              </w:rPr>
            </w:r>
            <w:r>
              <w:rPr>
                <w:noProof/>
              </w:rPr>
              <w:fldChar w:fldCharType="separate"/>
            </w:r>
            <w:r>
              <w:rPr>
                <w:noProof/>
              </w:rPr>
              <w:t>80</w:t>
            </w:r>
            <w:r>
              <w:rPr>
                <w:noProof/>
              </w:rPr>
              <w:fldChar w:fldCharType="end"/>
            </w:r>
          </w:hyperlink>
        </w:p>
        <w:p w14:paraId="3260DE76" w14:textId="480FF93E" w:rsidR="00DC0CA1" w:rsidRDefault="00DC0CA1">
          <w:pPr>
            <w:pStyle w:val="TOC3"/>
            <w:tabs>
              <w:tab w:val="right" w:leader="dot" w:pos="8296"/>
            </w:tabs>
            <w:ind w:left="840"/>
            <w:rPr>
              <w:rFonts w:asciiTheme="minorHAnsi" w:eastAsiaTheme="minorEastAsia" w:hAnsiTheme="minorHAnsi" w:cstheme="minorBidi"/>
              <w:noProof/>
            </w:rPr>
          </w:pPr>
          <w:hyperlink w:anchor="_Toc196225700" w:history="1">
            <w:r w:rsidRPr="00E87449">
              <w:rPr>
                <w:rStyle w:val="ac"/>
                <w:noProof/>
              </w:rPr>
              <w:t xml:space="preserve">1.26.3. </w:t>
            </w:r>
            <w:r w:rsidRPr="00E87449">
              <w:rPr>
                <w:rStyle w:val="ac"/>
                <w:noProof/>
              </w:rPr>
              <w:t>操作流程</w:t>
            </w:r>
            <w:r>
              <w:rPr>
                <w:noProof/>
              </w:rPr>
              <w:tab/>
            </w:r>
            <w:r>
              <w:rPr>
                <w:noProof/>
              </w:rPr>
              <w:fldChar w:fldCharType="begin"/>
            </w:r>
            <w:r>
              <w:rPr>
                <w:noProof/>
              </w:rPr>
              <w:instrText xml:space="preserve"> PAGEREF _Toc196225700 \h </w:instrText>
            </w:r>
            <w:r>
              <w:rPr>
                <w:noProof/>
              </w:rPr>
            </w:r>
            <w:r>
              <w:rPr>
                <w:noProof/>
              </w:rPr>
              <w:fldChar w:fldCharType="separate"/>
            </w:r>
            <w:r>
              <w:rPr>
                <w:noProof/>
              </w:rPr>
              <w:t>81</w:t>
            </w:r>
            <w:r>
              <w:rPr>
                <w:noProof/>
              </w:rPr>
              <w:fldChar w:fldCharType="end"/>
            </w:r>
          </w:hyperlink>
        </w:p>
        <w:p w14:paraId="49432B69" w14:textId="660188AD" w:rsidR="00DC0CA1" w:rsidRDefault="00DC0CA1">
          <w:pPr>
            <w:pStyle w:val="TOC3"/>
            <w:tabs>
              <w:tab w:val="right" w:leader="dot" w:pos="8296"/>
            </w:tabs>
            <w:ind w:left="840"/>
            <w:rPr>
              <w:rFonts w:asciiTheme="minorHAnsi" w:eastAsiaTheme="minorEastAsia" w:hAnsiTheme="minorHAnsi" w:cstheme="minorBidi"/>
              <w:noProof/>
            </w:rPr>
          </w:pPr>
          <w:hyperlink w:anchor="_Toc196225701" w:history="1">
            <w:r w:rsidRPr="00E87449">
              <w:rPr>
                <w:rStyle w:val="ac"/>
                <w:noProof/>
              </w:rPr>
              <w:t xml:space="preserve">1.26.4. </w:t>
            </w:r>
            <w:r w:rsidRPr="00E87449">
              <w:rPr>
                <w:rStyle w:val="ac"/>
                <w:noProof/>
              </w:rPr>
              <w:t>注意事项</w:t>
            </w:r>
            <w:r>
              <w:rPr>
                <w:noProof/>
              </w:rPr>
              <w:tab/>
            </w:r>
            <w:r>
              <w:rPr>
                <w:noProof/>
              </w:rPr>
              <w:fldChar w:fldCharType="begin"/>
            </w:r>
            <w:r>
              <w:rPr>
                <w:noProof/>
              </w:rPr>
              <w:instrText xml:space="preserve"> PAGEREF _Toc196225701 \h </w:instrText>
            </w:r>
            <w:r>
              <w:rPr>
                <w:noProof/>
              </w:rPr>
            </w:r>
            <w:r>
              <w:rPr>
                <w:noProof/>
              </w:rPr>
              <w:fldChar w:fldCharType="separate"/>
            </w:r>
            <w:r>
              <w:rPr>
                <w:noProof/>
              </w:rPr>
              <w:t>82</w:t>
            </w:r>
            <w:r>
              <w:rPr>
                <w:noProof/>
              </w:rPr>
              <w:fldChar w:fldCharType="end"/>
            </w:r>
          </w:hyperlink>
        </w:p>
        <w:p w14:paraId="30E52D1E" w14:textId="452EF359" w:rsidR="00DC0CA1" w:rsidRDefault="00DC0CA1">
          <w:pPr>
            <w:pStyle w:val="TOC2"/>
            <w:tabs>
              <w:tab w:val="right" w:leader="dot" w:pos="8296"/>
            </w:tabs>
            <w:ind w:left="420"/>
            <w:rPr>
              <w:rFonts w:asciiTheme="minorHAnsi" w:eastAsiaTheme="minorEastAsia" w:hAnsiTheme="minorHAnsi" w:cstheme="minorBidi"/>
              <w:noProof/>
            </w:rPr>
          </w:pPr>
          <w:hyperlink w:anchor="_Toc196225702" w:history="1">
            <w:r w:rsidRPr="00E87449">
              <w:rPr>
                <w:rStyle w:val="ac"/>
                <w:noProof/>
              </w:rPr>
              <w:t>1.27.</w:t>
            </w:r>
            <w:r w:rsidRPr="00E87449">
              <w:rPr>
                <w:rStyle w:val="ac"/>
                <w:noProof/>
                <w:lang w:eastAsia="zh-Hans"/>
              </w:rPr>
              <w:t xml:space="preserve"> STM</w:t>
            </w:r>
            <w:r w:rsidRPr="00E87449">
              <w:rPr>
                <w:rStyle w:val="ac"/>
                <w:noProof/>
                <w:lang w:eastAsia="zh-Hans"/>
              </w:rPr>
              <w:t>移动授权</w:t>
            </w:r>
            <w:r>
              <w:rPr>
                <w:noProof/>
              </w:rPr>
              <w:tab/>
            </w:r>
            <w:r>
              <w:rPr>
                <w:noProof/>
              </w:rPr>
              <w:fldChar w:fldCharType="begin"/>
            </w:r>
            <w:r>
              <w:rPr>
                <w:noProof/>
              </w:rPr>
              <w:instrText xml:space="preserve"> PAGEREF _Toc196225702 \h </w:instrText>
            </w:r>
            <w:r>
              <w:rPr>
                <w:noProof/>
              </w:rPr>
            </w:r>
            <w:r>
              <w:rPr>
                <w:noProof/>
              </w:rPr>
              <w:fldChar w:fldCharType="separate"/>
            </w:r>
            <w:r>
              <w:rPr>
                <w:noProof/>
              </w:rPr>
              <w:t>82</w:t>
            </w:r>
            <w:r>
              <w:rPr>
                <w:noProof/>
              </w:rPr>
              <w:fldChar w:fldCharType="end"/>
            </w:r>
          </w:hyperlink>
        </w:p>
        <w:p w14:paraId="6300A6CC" w14:textId="067D3174" w:rsidR="00DC0CA1" w:rsidRDefault="00DC0CA1">
          <w:pPr>
            <w:pStyle w:val="TOC3"/>
            <w:tabs>
              <w:tab w:val="right" w:leader="dot" w:pos="8296"/>
            </w:tabs>
            <w:ind w:left="840"/>
            <w:rPr>
              <w:rFonts w:asciiTheme="minorHAnsi" w:eastAsiaTheme="minorEastAsia" w:hAnsiTheme="minorHAnsi" w:cstheme="minorBidi"/>
              <w:noProof/>
            </w:rPr>
          </w:pPr>
          <w:hyperlink w:anchor="_Toc196225703" w:history="1">
            <w:r w:rsidRPr="00E87449">
              <w:rPr>
                <w:rStyle w:val="ac"/>
                <w:noProof/>
              </w:rPr>
              <w:t xml:space="preserve">1.27.1. </w:t>
            </w:r>
            <w:r w:rsidRPr="00E87449">
              <w:rPr>
                <w:rStyle w:val="ac"/>
                <w:noProof/>
              </w:rPr>
              <w:t>功能描述</w:t>
            </w:r>
            <w:r>
              <w:rPr>
                <w:noProof/>
              </w:rPr>
              <w:tab/>
            </w:r>
            <w:r>
              <w:rPr>
                <w:noProof/>
              </w:rPr>
              <w:fldChar w:fldCharType="begin"/>
            </w:r>
            <w:r>
              <w:rPr>
                <w:noProof/>
              </w:rPr>
              <w:instrText xml:space="preserve"> PAGEREF _Toc196225703 \h </w:instrText>
            </w:r>
            <w:r>
              <w:rPr>
                <w:noProof/>
              </w:rPr>
            </w:r>
            <w:r>
              <w:rPr>
                <w:noProof/>
              </w:rPr>
              <w:fldChar w:fldCharType="separate"/>
            </w:r>
            <w:r>
              <w:rPr>
                <w:noProof/>
              </w:rPr>
              <w:t>82</w:t>
            </w:r>
            <w:r>
              <w:rPr>
                <w:noProof/>
              </w:rPr>
              <w:fldChar w:fldCharType="end"/>
            </w:r>
          </w:hyperlink>
        </w:p>
        <w:p w14:paraId="2B0BC437" w14:textId="7C6A9A0D" w:rsidR="00DC0CA1" w:rsidRDefault="00DC0CA1">
          <w:pPr>
            <w:pStyle w:val="TOC3"/>
            <w:tabs>
              <w:tab w:val="right" w:leader="dot" w:pos="8296"/>
            </w:tabs>
            <w:ind w:left="840"/>
            <w:rPr>
              <w:rFonts w:asciiTheme="minorHAnsi" w:eastAsiaTheme="minorEastAsia" w:hAnsiTheme="minorHAnsi" w:cstheme="minorBidi"/>
              <w:noProof/>
            </w:rPr>
          </w:pPr>
          <w:hyperlink w:anchor="_Toc196225704" w:history="1">
            <w:r w:rsidRPr="00E87449">
              <w:rPr>
                <w:rStyle w:val="ac"/>
                <w:noProof/>
              </w:rPr>
              <w:t xml:space="preserve">1.27.2. </w:t>
            </w:r>
            <w:r w:rsidRPr="00E87449">
              <w:rPr>
                <w:rStyle w:val="ac"/>
                <w:noProof/>
              </w:rPr>
              <w:t>操作权限</w:t>
            </w:r>
            <w:r>
              <w:rPr>
                <w:noProof/>
              </w:rPr>
              <w:tab/>
            </w:r>
            <w:r>
              <w:rPr>
                <w:noProof/>
              </w:rPr>
              <w:fldChar w:fldCharType="begin"/>
            </w:r>
            <w:r>
              <w:rPr>
                <w:noProof/>
              </w:rPr>
              <w:instrText xml:space="preserve"> PAGEREF _Toc196225704 \h </w:instrText>
            </w:r>
            <w:r>
              <w:rPr>
                <w:noProof/>
              </w:rPr>
            </w:r>
            <w:r>
              <w:rPr>
                <w:noProof/>
              </w:rPr>
              <w:fldChar w:fldCharType="separate"/>
            </w:r>
            <w:r>
              <w:rPr>
                <w:noProof/>
              </w:rPr>
              <w:t>82</w:t>
            </w:r>
            <w:r>
              <w:rPr>
                <w:noProof/>
              </w:rPr>
              <w:fldChar w:fldCharType="end"/>
            </w:r>
          </w:hyperlink>
        </w:p>
        <w:p w14:paraId="7D733F3A" w14:textId="7F5B7473" w:rsidR="00DC0CA1" w:rsidRDefault="00DC0CA1">
          <w:pPr>
            <w:pStyle w:val="TOC3"/>
            <w:tabs>
              <w:tab w:val="right" w:leader="dot" w:pos="8296"/>
            </w:tabs>
            <w:ind w:left="840"/>
            <w:rPr>
              <w:rFonts w:asciiTheme="minorHAnsi" w:eastAsiaTheme="minorEastAsia" w:hAnsiTheme="minorHAnsi" w:cstheme="minorBidi"/>
              <w:noProof/>
            </w:rPr>
          </w:pPr>
          <w:hyperlink w:anchor="_Toc196225705" w:history="1">
            <w:r w:rsidRPr="00E87449">
              <w:rPr>
                <w:rStyle w:val="ac"/>
                <w:noProof/>
              </w:rPr>
              <w:t xml:space="preserve">1.27.3. </w:t>
            </w:r>
            <w:r w:rsidRPr="00E87449">
              <w:rPr>
                <w:rStyle w:val="ac"/>
                <w:noProof/>
              </w:rPr>
              <w:t>操作流程</w:t>
            </w:r>
            <w:r>
              <w:rPr>
                <w:noProof/>
              </w:rPr>
              <w:tab/>
            </w:r>
            <w:r>
              <w:rPr>
                <w:noProof/>
              </w:rPr>
              <w:fldChar w:fldCharType="begin"/>
            </w:r>
            <w:r>
              <w:rPr>
                <w:noProof/>
              </w:rPr>
              <w:instrText xml:space="preserve"> PAGEREF _Toc196225705 \h </w:instrText>
            </w:r>
            <w:r>
              <w:rPr>
                <w:noProof/>
              </w:rPr>
            </w:r>
            <w:r>
              <w:rPr>
                <w:noProof/>
              </w:rPr>
              <w:fldChar w:fldCharType="separate"/>
            </w:r>
            <w:r>
              <w:rPr>
                <w:noProof/>
              </w:rPr>
              <w:t>83</w:t>
            </w:r>
            <w:r>
              <w:rPr>
                <w:noProof/>
              </w:rPr>
              <w:fldChar w:fldCharType="end"/>
            </w:r>
          </w:hyperlink>
        </w:p>
        <w:p w14:paraId="494D9EB0" w14:textId="0B2A037D" w:rsidR="00DC0CA1" w:rsidRDefault="00DC0CA1">
          <w:pPr>
            <w:pStyle w:val="TOC3"/>
            <w:tabs>
              <w:tab w:val="right" w:leader="dot" w:pos="8296"/>
            </w:tabs>
            <w:ind w:left="840"/>
            <w:rPr>
              <w:rFonts w:asciiTheme="minorHAnsi" w:eastAsiaTheme="minorEastAsia" w:hAnsiTheme="minorHAnsi" w:cstheme="minorBidi"/>
              <w:noProof/>
            </w:rPr>
          </w:pPr>
          <w:hyperlink w:anchor="_Toc196225706" w:history="1">
            <w:r w:rsidRPr="00E87449">
              <w:rPr>
                <w:rStyle w:val="ac"/>
                <w:noProof/>
              </w:rPr>
              <w:t xml:space="preserve">1.27.4. </w:t>
            </w:r>
            <w:r w:rsidRPr="00E87449">
              <w:rPr>
                <w:rStyle w:val="ac"/>
                <w:noProof/>
              </w:rPr>
              <w:t>注意事项</w:t>
            </w:r>
            <w:r>
              <w:rPr>
                <w:noProof/>
              </w:rPr>
              <w:tab/>
            </w:r>
            <w:r>
              <w:rPr>
                <w:noProof/>
              </w:rPr>
              <w:fldChar w:fldCharType="begin"/>
            </w:r>
            <w:r>
              <w:rPr>
                <w:noProof/>
              </w:rPr>
              <w:instrText xml:space="preserve"> PAGEREF _Toc196225706 \h </w:instrText>
            </w:r>
            <w:r>
              <w:rPr>
                <w:noProof/>
              </w:rPr>
            </w:r>
            <w:r>
              <w:rPr>
                <w:noProof/>
              </w:rPr>
              <w:fldChar w:fldCharType="separate"/>
            </w:r>
            <w:r>
              <w:rPr>
                <w:noProof/>
              </w:rPr>
              <w:t>84</w:t>
            </w:r>
            <w:r>
              <w:rPr>
                <w:noProof/>
              </w:rPr>
              <w:fldChar w:fldCharType="end"/>
            </w:r>
          </w:hyperlink>
        </w:p>
        <w:p w14:paraId="41CDA146" w14:textId="001ACCE4" w:rsidR="00DC0CA1" w:rsidRDefault="00DC0CA1">
          <w:pPr>
            <w:pStyle w:val="TOC2"/>
            <w:tabs>
              <w:tab w:val="right" w:leader="dot" w:pos="8296"/>
            </w:tabs>
            <w:ind w:left="420"/>
            <w:rPr>
              <w:rFonts w:asciiTheme="minorHAnsi" w:eastAsiaTheme="minorEastAsia" w:hAnsiTheme="minorHAnsi" w:cstheme="minorBidi"/>
              <w:noProof/>
            </w:rPr>
          </w:pPr>
          <w:hyperlink w:anchor="_Toc196225707" w:history="1">
            <w:r w:rsidRPr="00E87449">
              <w:rPr>
                <w:rStyle w:val="ac"/>
                <w:noProof/>
              </w:rPr>
              <w:t xml:space="preserve">1.28. </w:t>
            </w:r>
            <w:r w:rsidRPr="00E87449">
              <w:rPr>
                <w:rStyle w:val="ac"/>
                <w:noProof/>
              </w:rPr>
              <w:t>周边网点</w:t>
            </w:r>
            <w:r>
              <w:rPr>
                <w:noProof/>
              </w:rPr>
              <w:tab/>
            </w:r>
            <w:r>
              <w:rPr>
                <w:noProof/>
              </w:rPr>
              <w:fldChar w:fldCharType="begin"/>
            </w:r>
            <w:r>
              <w:rPr>
                <w:noProof/>
              </w:rPr>
              <w:instrText xml:space="preserve"> PAGEREF _Toc196225707 \h </w:instrText>
            </w:r>
            <w:r>
              <w:rPr>
                <w:noProof/>
              </w:rPr>
            </w:r>
            <w:r>
              <w:rPr>
                <w:noProof/>
              </w:rPr>
              <w:fldChar w:fldCharType="separate"/>
            </w:r>
            <w:r>
              <w:rPr>
                <w:noProof/>
              </w:rPr>
              <w:t>85</w:t>
            </w:r>
            <w:r>
              <w:rPr>
                <w:noProof/>
              </w:rPr>
              <w:fldChar w:fldCharType="end"/>
            </w:r>
          </w:hyperlink>
        </w:p>
        <w:p w14:paraId="08B0E462" w14:textId="5C30C5E5" w:rsidR="00DC0CA1" w:rsidRDefault="00DC0CA1">
          <w:pPr>
            <w:pStyle w:val="TOC3"/>
            <w:tabs>
              <w:tab w:val="right" w:leader="dot" w:pos="8296"/>
            </w:tabs>
            <w:ind w:left="840"/>
            <w:rPr>
              <w:rFonts w:asciiTheme="minorHAnsi" w:eastAsiaTheme="minorEastAsia" w:hAnsiTheme="minorHAnsi" w:cstheme="minorBidi"/>
              <w:noProof/>
            </w:rPr>
          </w:pPr>
          <w:hyperlink w:anchor="_Toc196225708" w:history="1">
            <w:r w:rsidRPr="00E87449">
              <w:rPr>
                <w:rStyle w:val="ac"/>
                <w:noProof/>
              </w:rPr>
              <w:t xml:space="preserve">1.28.1. </w:t>
            </w:r>
            <w:r w:rsidRPr="00E87449">
              <w:rPr>
                <w:rStyle w:val="ac"/>
                <w:noProof/>
              </w:rPr>
              <w:t>功能描述</w:t>
            </w:r>
            <w:r>
              <w:rPr>
                <w:noProof/>
              </w:rPr>
              <w:tab/>
            </w:r>
            <w:r>
              <w:rPr>
                <w:noProof/>
              </w:rPr>
              <w:fldChar w:fldCharType="begin"/>
            </w:r>
            <w:r>
              <w:rPr>
                <w:noProof/>
              </w:rPr>
              <w:instrText xml:space="preserve"> PAGEREF _Toc196225708 \h </w:instrText>
            </w:r>
            <w:r>
              <w:rPr>
                <w:noProof/>
              </w:rPr>
            </w:r>
            <w:r>
              <w:rPr>
                <w:noProof/>
              </w:rPr>
              <w:fldChar w:fldCharType="separate"/>
            </w:r>
            <w:r>
              <w:rPr>
                <w:noProof/>
              </w:rPr>
              <w:t>85</w:t>
            </w:r>
            <w:r>
              <w:rPr>
                <w:noProof/>
              </w:rPr>
              <w:fldChar w:fldCharType="end"/>
            </w:r>
          </w:hyperlink>
        </w:p>
        <w:p w14:paraId="053630F0" w14:textId="7A7C26E0" w:rsidR="00DC0CA1" w:rsidRDefault="00DC0CA1">
          <w:pPr>
            <w:pStyle w:val="TOC3"/>
            <w:tabs>
              <w:tab w:val="right" w:leader="dot" w:pos="8296"/>
            </w:tabs>
            <w:ind w:left="840"/>
            <w:rPr>
              <w:rFonts w:asciiTheme="minorHAnsi" w:eastAsiaTheme="minorEastAsia" w:hAnsiTheme="minorHAnsi" w:cstheme="minorBidi"/>
              <w:noProof/>
            </w:rPr>
          </w:pPr>
          <w:hyperlink w:anchor="_Toc196225709" w:history="1">
            <w:r w:rsidRPr="00E87449">
              <w:rPr>
                <w:rStyle w:val="ac"/>
                <w:noProof/>
              </w:rPr>
              <w:t xml:space="preserve">1.28.2. </w:t>
            </w:r>
            <w:r w:rsidRPr="00E87449">
              <w:rPr>
                <w:rStyle w:val="ac"/>
                <w:noProof/>
              </w:rPr>
              <w:t>操作权限</w:t>
            </w:r>
            <w:r>
              <w:rPr>
                <w:noProof/>
              </w:rPr>
              <w:tab/>
            </w:r>
            <w:r>
              <w:rPr>
                <w:noProof/>
              </w:rPr>
              <w:fldChar w:fldCharType="begin"/>
            </w:r>
            <w:r>
              <w:rPr>
                <w:noProof/>
              </w:rPr>
              <w:instrText xml:space="preserve"> PAGEREF _Toc196225709 \h </w:instrText>
            </w:r>
            <w:r>
              <w:rPr>
                <w:noProof/>
              </w:rPr>
            </w:r>
            <w:r>
              <w:rPr>
                <w:noProof/>
              </w:rPr>
              <w:fldChar w:fldCharType="separate"/>
            </w:r>
            <w:r>
              <w:rPr>
                <w:noProof/>
              </w:rPr>
              <w:t>85</w:t>
            </w:r>
            <w:r>
              <w:rPr>
                <w:noProof/>
              </w:rPr>
              <w:fldChar w:fldCharType="end"/>
            </w:r>
          </w:hyperlink>
        </w:p>
        <w:p w14:paraId="0B00168C" w14:textId="1B15876B" w:rsidR="00DC0CA1" w:rsidRDefault="00DC0CA1">
          <w:pPr>
            <w:pStyle w:val="TOC3"/>
            <w:tabs>
              <w:tab w:val="right" w:leader="dot" w:pos="8296"/>
            </w:tabs>
            <w:ind w:left="840"/>
            <w:rPr>
              <w:rFonts w:asciiTheme="minorHAnsi" w:eastAsiaTheme="minorEastAsia" w:hAnsiTheme="minorHAnsi" w:cstheme="minorBidi"/>
              <w:noProof/>
            </w:rPr>
          </w:pPr>
          <w:hyperlink w:anchor="_Toc196225710" w:history="1">
            <w:r w:rsidRPr="00E87449">
              <w:rPr>
                <w:rStyle w:val="ac"/>
                <w:noProof/>
              </w:rPr>
              <w:t xml:space="preserve">1.28.3. </w:t>
            </w:r>
            <w:r w:rsidRPr="00E87449">
              <w:rPr>
                <w:rStyle w:val="ac"/>
                <w:noProof/>
              </w:rPr>
              <w:t>操作流程</w:t>
            </w:r>
            <w:r>
              <w:rPr>
                <w:noProof/>
              </w:rPr>
              <w:tab/>
            </w:r>
            <w:r>
              <w:rPr>
                <w:noProof/>
              </w:rPr>
              <w:fldChar w:fldCharType="begin"/>
            </w:r>
            <w:r>
              <w:rPr>
                <w:noProof/>
              </w:rPr>
              <w:instrText xml:space="preserve"> PAGEREF _Toc196225710 \h </w:instrText>
            </w:r>
            <w:r>
              <w:rPr>
                <w:noProof/>
              </w:rPr>
            </w:r>
            <w:r>
              <w:rPr>
                <w:noProof/>
              </w:rPr>
              <w:fldChar w:fldCharType="separate"/>
            </w:r>
            <w:r>
              <w:rPr>
                <w:noProof/>
              </w:rPr>
              <w:t>85</w:t>
            </w:r>
            <w:r>
              <w:rPr>
                <w:noProof/>
              </w:rPr>
              <w:fldChar w:fldCharType="end"/>
            </w:r>
          </w:hyperlink>
        </w:p>
        <w:p w14:paraId="1D6DA48C" w14:textId="513D2268" w:rsidR="00DC0CA1" w:rsidRDefault="00DC0CA1">
          <w:pPr>
            <w:pStyle w:val="TOC3"/>
            <w:tabs>
              <w:tab w:val="right" w:leader="dot" w:pos="8296"/>
            </w:tabs>
            <w:ind w:left="840"/>
            <w:rPr>
              <w:rFonts w:asciiTheme="minorHAnsi" w:eastAsiaTheme="minorEastAsia" w:hAnsiTheme="minorHAnsi" w:cstheme="minorBidi"/>
              <w:noProof/>
            </w:rPr>
          </w:pPr>
          <w:hyperlink w:anchor="_Toc196225711" w:history="1">
            <w:r w:rsidRPr="00E87449">
              <w:rPr>
                <w:rStyle w:val="ac"/>
                <w:noProof/>
              </w:rPr>
              <w:t xml:space="preserve">1.28.4. </w:t>
            </w:r>
            <w:r w:rsidRPr="00E87449">
              <w:rPr>
                <w:rStyle w:val="ac"/>
                <w:noProof/>
              </w:rPr>
              <w:t>注意事项</w:t>
            </w:r>
            <w:r>
              <w:rPr>
                <w:noProof/>
              </w:rPr>
              <w:tab/>
            </w:r>
            <w:r>
              <w:rPr>
                <w:noProof/>
              </w:rPr>
              <w:fldChar w:fldCharType="begin"/>
            </w:r>
            <w:r>
              <w:rPr>
                <w:noProof/>
              </w:rPr>
              <w:instrText xml:space="preserve"> PAGEREF _Toc196225711 \h </w:instrText>
            </w:r>
            <w:r>
              <w:rPr>
                <w:noProof/>
              </w:rPr>
            </w:r>
            <w:r>
              <w:rPr>
                <w:noProof/>
              </w:rPr>
              <w:fldChar w:fldCharType="separate"/>
            </w:r>
            <w:r>
              <w:rPr>
                <w:noProof/>
              </w:rPr>
              <w:t>86</w:t>
            </w:r>
            <w:r>
              <w:rPr>
                <w:noProof/>
              </w:rPr>
              <w:fldChar w:fldCharType="end"/>
            </w:r>
          </w:hyperlink>
        </w:p>
        <w:p w14:paraId="124E3E5E" w14:textId="3AA91F55" w:rsidR="00DC0CA1" w:rsidRDefault="00DC0CA1">
          <w:pPr>
            <w:pStyle w:val="TOC2"/>
            <w:tabs>
              <w:tab w:val="right" w:leader="dot" w:pos="8296"/>
            </w:tabs>
            <w:ind w:left="420"/>
            <w:rPr>
              <w:rFonts w:asciiTheme="minorHAnsi" w:eastAsiaTheme="minorEastAsia" w:hAnsiTheme="minorHAnsi" w:cstheme="minorBidi"/>
              <w:noProof/>
            </w:rPr>
          </w:pPr>
          <w:hyperlink w:anchor="_Toc196225712" w:history="1">
            <w:r w:rsidRPr="00E87449">
              <w:rPr>
                <w:rStyle w:val="ac"/>
                <w:noProof/>
              </w:rPr>
              <w:t xml:space="preserve">1.29. </w:t>
            </w:r>
            <w:r w:rsidRPr="00E87449">
              <w:rPr>
                <w:rStyle w:val="ac"/>
                <w:noProof/>
              </w:rPr>
              <w:t>加钞计划</w:t>
            </w:r>
            <w:r>
              <w:rPr>
                <w:noProof/>
              </w:rPr>
              <w:tab/>
            </w:r>
            <w:r>
              <w:rPr>
                <w:noProof/>
              </w:rPr>
              <w:fldChar w:fldCharType="begin"/>
            </w:r>
            <w:r>
              <w:rPr>
                <w:noProof/>
              </w:rPr>
              <w:instrText xml:space="preserve"> PAGEREF _Toc196225712 \h </w:instrText>
            </w:r>
            <w:r>
              <w:rPr>
                <w:noProof/>
              </w:rPr>
            </w:r>
            <w:r>
              <w:rPr>
                <w:noProof/>
              </w:rPr>
              <w:fldChar w:fldCharType="separate"/>
            </w:r>
            <w:r>
              <w:rPr>
                <w:noProof/>
              </w:rPr>
              <w:t>86</w:t>
            </w:r>
            <w:r>
              <w:rPr>
                <w:noProof/>
              </w:rPr>
              <w:fldChar w:fldCharType="end"/>
            </w:r>
          </w:hyperlink>
        </w:p>
        <w:p w14:paraId="5EBB55C4" w14:textId="215FD3C7" w:rsidR="00DC0CA1" w:rsidRDefault="00DC0CA1">
          <w:pPr>
            <w:pStyle w:val="TOC3"/>
            <w:tabs>
              <w:tab w:val="right" w:leader="dot" w:pos="8296"/>
            </w:tabs>
            <w:ind w:left="840"/>
            <w:rPr>
              <w:rFonts w:asciiTheme="minorHAnsi" w:eastAsiaTheme="minorEastAsia" w:hAnsiTheme="minorHAnsi" w:cstheme="minorBidi"/>
              <w:noProof/>
            </w:rPr>
          </w:pPr>
          <w:hyperlink w:anchor="_Toc196225713" w:history="1">
            <w:r w:rsidRPr="00E87449">
              <w:rPr>
                <w:rStyle w:val="ac"/>
                <w:noProof/>
              </w:rPr>
              <w:t xml:space="preserve">1.29.1. </w:t>
            </w:r>
            <w:r w:rsidRPr="00E87449">
              <w:rPr>
                <w:rStyle w:val="ac"/>
                <w:noProof/>
              </w:rPr>
              <w:t>功能描述</w:t>
            </w:r>
            <w:r>
              <w:rPr>
                <w:noProof/>
              </w:rPr>
              <w:tab/>
            </w:r>
            <w:r>
              <w:rPr>
                <w:noProof/>
              </w:rPr>
              <w:fldChar w:fldCharType="begin"/>
            </w:r>
            <w:r>
              <w:rPr>
                <w:noProof/>
              </w:rPr>
              <w:instrText xml:space="preserve"> PAGEREF _Toc196225713 \h </w:instrText>
            </w:r>
            <w:r>
              <w:rPr>
                <w:noProof/>
              </w:rPr>
            </w:r>
            <w:r>
              <w:rPr>
                <w:noProof/>
              </w:rPr>
              <w:fldChar w:fldCharType="separate"/>
            </w:r>
            <w:r>
              <w:rPr>
                <w:noProof/>
              </w:rPr>
              <w:t>86</w:t>
            </w:r>
            <w:r>
              <w:rPr>
                <w:noProof/>
              </w:rPr>
              <w:fldChar w:fldCharType="end"/>
            </w:r>
          </w:hyperlink>
        </w:p>
        <w:p w14:paraId="53D63431" w14:textId="6BF9703D" w:rsidR="00DC0CA1" w:rsidRDefault="00DC0CA1">
          <w:pPr>
            <w:pStyle w:val="TOC3"/>
            <w:tabs>
              <w:tab w:val="right" w:leader="dot" w:pos="8296"/>
            </w:tabs>
            <w:ind w:left="840"/>
            <w:rPr>
              <w:rFonts w:asciiTheme="minorHAnsi" w:eastAsiaTheme="minorEastAsia" w:hAnsiTheme="minorHAnsi" w:cstheme="minorBidi"/>
              <w:noProof/>
            </w:rPr>
          </w:pPr>
          <w:hyperlink w:anchor="_Toc196225714" w:history="1">
            <w:r w:rsidRPr="00E87449">
              <w:rPr>
                <w:rStyle w:val="ac"/>
                <w:noProof/>
              </w:rPr>
              <w:t xml:space="preserve">1.29.2. </w:t>
            </w:r>
            <w:r w:rsidRPr="00E87449">
              <w:rPr>
                <w:rStyle w:val="ac"/>
                <w:noProof/>
              </w:rPr>
              <w:t>操作权限</w:t>
            </w:r>
            <w:r>
              <w:rPr>
                <w:noProof/>
              </w:rPr>
              <w:tab/>
            </w:r>
            <w:r>
              <w:rPr>
                <w:noProof/>
              </w:rPr>
              <w:fldChar w:fldCharType="begin"/>
            </w:r>
            <w:r>
              <w:rPr>
                <w:noProof/>
              </w:rPr>
              <w:instrText xml:space="preserve"> PAGEREF _Toc196225714 \h </w:instrText>
            </w:r>
            <w:r>
              <w:rPr>
                <w:noProof/>
              </w:rPr>
            </w:r>
            <w:r>
              <w:rPr>
                <w:noProof/>
              </w:rPr>
              <w:fldChar w:fldCharType="separate"/>
            </w:r>
            <w:r>
              <w:rPr>
                <w:noProof/>
              </w:rPr>
              <w:t>86</w:t>
            </w:r>
            <w:r>
              <w:rPr>
                <w:noProof/>
              </w:rPr>
              <w:fldChar w:fldCharType="end"/>
            </w:r>
          </w:hyperlink>
        </w:p>
        <w:p w14:paraId="5B9D1C88" w14:textId="058E3272" w:rsidR="00DC0CA1" w:rsidRDefault="00DC0CA1">
          <w:pPr>
            <w:pStyle w:val="TOC3"/>
            <w:tabs>
              <w:tab w:val="right" w:leader="dot" w:pos="8296"/>
            </w:tabs>
            <w:ind w:left="840"/>
            <w:rPr>
              <w:rFonts w:asciiTheme="minorHAnsi" w:eastAsiaTheme="minorEastAsia" w:hAnsiTheme="minorHAnsi" w:cstheme="minorBidi"/>
              <w:noProof/>
            </w:rPr>
          </w:pPr>
          <w:hyperlink w:anchor="_Toc196225715" w:history="1">
            <w:r w:rsidRPr="00E87449">
              <w:rPr>
                <w:rStyle w:val="ac"/>
                <w:noProof/>
              </w:rPr>
              <w:t xml:space="preserve">1.29.3. </w:t>
            </w:r>
            <w:r w:rsidRPr="00E87449">
              <w:rPr>
                <w:rStyle w:val="ac"/>
                <w:noProof/>
              </w:rPr>
              <w:t>操作流程</w:t>
            </w:r>
            <w:r>
              <w:rPr>
                <w:noProof/>
              </w:rPr>
              <w:tab/>
            </w:r>
            <w:r>
              <w:rPr>
                <w:noProof/>
              </w:rPr>
              <w:fldChar w:fldCharType="begin"/>
            </w:r>
            <w:r>
              <w:rPr>
                <w:noProof/>
              </w:rPr>
              <w:instrText xml:space="preserve"> PAGEREF _Toc196225715 \h </w:instrText>
            </w:r>
            <w:r>
              <w:rPr>
                <w:noProof/>
              </w:rPr>
            </w:r>
            <w:r>
              <w:rPr>
                <w:noProof/>
              </w:rPr>
              <w:fldChar w:fldCharType="separate"/>
            </w:r>
            <w:r>
              <w:rPr>
                <w:noProof/>
              </w:rPr>
              <w:t>86</w:t>
            </w:r>
            <w:r>
              <w:rPr>
                <w:noProof/>
              </w:rPr>
              <w:fldChar w:fldCharType="end"/>
            </w:r>
          </w:hyperlink>
        </w:p>
        <w:p w14:paraId="355C7A5A" w14:textId="797DB88C" w:rsidR="00DC0CA1" w:rsidRDefault="00DC0CA1">
          <w:pPr>
            <w:pStyle w:val="TOC3"/>
            <w:tabs>
              <w:tab w:val="right" w:leader="dot" w:pos="8296"/>
            </w:tabs>
            <w:ind w:left="840"/>
            <w:rPr>
              <w:rFonts w:asciiTheme="minorHAnsi" w:eastAsiaTheme="minorEastAsia" w:hAnsiTheme="minorHAnsi" w:cstheme="minorBidi"/>
              <w:noProof/>
            </w:rPr>
          </w:pPr>
          <w:hyperlink w:anchor="_Toc196225716" w:history="1">
            <w:r w:rsidRPr="00E87449">
              <w:rPr>
                <w:rStyle w:val="ac"/>
                <w:noProof/>
              </w:rPr>
              <w:t xml:space="preserve">1.29.4. </w:t>
            </w:r>
            <w:r w:rsidRPr="00E87449">
              <w:rPr>
                <w:rStyle w:val="ac"/>
                <w:noProof/>
              </w:rPr>
              <w:t>注意事项</w:t>
            </w:r>
            <w:r>
              <w:rPr>
                <w:noProof/>
              </w:rPr>
              <w:tab/>
            </w:r>
            <w:r>
              <w:rPr>
                <w:noProof/>
              </w:rPr>
              <w:fldChar w:fldCharType="begin"/>
            </w:r>
            <w:r>
              <w:rPr>
                <w:noProof/>
              </w:rPr>
              <w:instrText xml:space="preserve"> PAGEREF _Toc196225716 \h </w:instrText>
            </w:r>
            <w:r>
              <w:rPr>
                <w:noProof/>
              </w:rPr>
            </w:r>
            <w:r>
              <w:rPr>
                <w:noProof/>
              </w:rPr>
              <w:fldChar w:fldCharType="separate"/>
            </w:r>
            <w:r>
              <w:rPr>
                <w:noProof/>
              </w:rPr>
              <w:t>92</w:t>
            </w:r>
            <w:r>
              <w:rPr>
                <w:noProof/>
              </w:rPr>
              <w:fldChar w:fldCharType="end"/>
            </w:r>
          </w:hyperlink>
        </w:p>
        <w:p w14:paraId="37CEAC95" w14:textId="5C5A04F8" w:rsidR="00DC0CA1" w:rsidRDefault="00DC0CA1">
          <w:pPr>
            <w:pStyle w:val="TOC2"/>
            <w:tabs>
              <w:tab w:val="right" w:leader="dot" w:pos="8296"/>
            </w:tabs>
            <w:ind w:left="420"/>
            <w:rPr>
              <w:rFonts w:asciiTheme="minorHAnsi" w:eastAsiaTheme="minorEastAsia" w:hAnsiTheme="minorHAnsi" w:cstheme="minorBidi"/>
              <w:noProof/>
            </w:rPr>
          </w:pPr>
          <w:hyperlink w:anchor="_Toc196225717" w:history="1">
            <w:r w:rsidRPr="00E87449">
              <w:rPr>
                <w:rStyle w:val="ac"/>
                <w:noProof/>
              </w:rPr>
              <w:t xml:space="preserve">1.30. </w:t>
            </w:r>
            <w:r w:rsidRPr="00E87449">
              <w:rPr>
                <w:rStyle w:val="ac"/>
                <w:noProof/>
              </w:rPr>
              <w:t>企微转介</w:t>
            </w:r>
            <w:r>
              <w:rPr>
                <w:noProof/>
              </w:rPr>
              <w:tab/>
            </w:r>
            <w:r>
              <w:rPr>
                <w:noProof/>
              </w:rPr>
              <w:fldChar w:fldCharType="begin"/>
            </w:r>
            <w:r>
              <w:rPr>
                <w:noProof/>
              </w:rPr>
              <w:instrText xml:space="preserve"> PAGEREF _Toc196225717 \h </w:instrText>
            </w:r>
            <w:r>
              <w:rPr>
                <w:noProof/>
              </w:rPr>
            </w:r>
            <w:r>
              <w:rPr>
                <w:noProof/>
              </w:rPr>
              <w:fldChar w:fldCharType="separate"/>
            </w:r>
            <w:r>
              <w:rPr>
                <w:noProof/>
              </w:rPr>
              <w:t>93</w:t>
            </w:r>
            <w:r>
              <w:rPr>
                <w:noProof/>
              </w:rPr>
              <w:fldChar w:fldCharType="end"/>
            </w:r>
          </w:hyperlink>
        </w:p>
        <w:p w14:paraId="0EBF9A76" w14:textId="17E5E0B1" w:rsidR="00DC0CA1" w:rsidRDefault="00DC0CA1">
          <w:pPr>
            <w:pStyle w:val="TOC3"/>
            <w:tabs>
              <w:tab w:val="right" w:leader="dot" w:pos="8296"/>
            </w:tabs>
            <w:ind w:left="840"/>
            <w:rPr>
              <w:rFonts w:asciiTheme="minorHAnsi" w:eastAsiaTheme="minorEastAsia" w:hAnsiTheme="minorHAnsi" w:cstheme="minorBidi"/>
              <w:noProof/>
            </w:rPr>
          </w:pPr>
          <w:hyperlink w:anchor="_Toc196225718" w:history="1">
            <w:r w:rsidRPr="00E87449">
              <w:rPr>
                <w:rStyle w:val="ac"/>
                <w:noProof/>
              </w:rPr>
              <w:t xml:space="preserve">1.30.1. </w:t>
            </w:r>
            <w:r w:rsidRPr="00E87449">
              <w:rPr>
                <w:rStyle w:val="ac"/>
                <w:noProof/>
              </w:rPr>
              <w:t>功能描述</w:t>
            </w:r>
            <w:r>
              <w:rPr>
                <w:noProof/>
              </w:rPr>
              <w:tab/>
            </w:r>
            <w:r>
              <w:rPr>
                <w:noProof/>
              </w:rPr>
              <w:fldChar w:fldCharType="begin"/>
            </w:r>
            <w:r>
              <w:rPr>
                <w:noProof/>
              </w:rPr>
              <w:instrText xml:space="preserve"> PAGEREF _Toc196225718 \h </w:instrText>
            </w:r>
            <w:r>
              <w:rPr>
                <w:noProof/>
              </w:rPr>
            </w:r>
            <w:r>
              <w:rPr>
                <w:noProof/>
              </w:rPr>
              <w:fldChar w:fldCharType="separate"/>
            </w:r>
            <w:r>
              <w:rPr>
                <w:noProof/>
              </w:rPr>
              <w:t>93</w:t>
            </w:r>
            <w:r>
              <w:rPr>
                <w:noProof/>
              </w:rPr>
              <w:fldChar w:fldCharType="end"/>
            </w:r>
          </w:hyperlink>
        </w:p>
        <w:p w14:paraId="67955B89" w14:textId="6E375916" w:rsidR="00DC0CA1" w:rsidRDefault="00DC0CA1">
          <w:pPr>
            <w:pStyle w:val="TOC3"/>
            <w:tabs>
              <w:tab w:val="right" w:leader="dot" w:pos="8296"/>
            </w:tabs>
            <w:ind w:left="840"/>
            <w:rPr>
              <w:rFonts w:asciiTheme="minorHAnsi" w:eastAsiaTheme="minorEastAsia" w:hAnsiTheme="minorHAnsi" w:cstheme="minorBidi"/>
              <w:noProof/>
            </w:rPr>
          </w:pPr>
          <w:hyperlink w:anchor="_Toc196225719" w:history="1">
            <w:r w:rsidRPr="00E87449">
              <w:rPr>
                <w:rStyle w:val="ac"/>
                <w:noProof/>
              </w:rPr>
              <w:t xml:space="preserve">1.30.2. </w:t>
            </w:r>
            <w:r w:rsidRPr="00E87449">
              <w:rPr>
                <w:rStyle w:val="ac"/>
                <w:noProof/>
              </w:rPr>
              <w:t>操作权限</w:t>
            </w:r>
            <w:r>
              <w:rPr>
                <w:noProof/>
              </w:rPr>
              <w:tab/>
            </w:r>
            <w:r>
              <w:rPr>
                <w:noProof/>
              </w:rPr>
              <w:fldChar w:fldCharType="begin"/>
            </w:r>
            <w:r>
              <w:rPr>
                <w:noProof/>
              </w:rPr>
              <w:instrText xml:space="preserve"> PAGEREF _Toc196225719 \h </w:instrText>
            </w:r>
            <w:r>
              <w:rPr>
                <w:noProof/>
              </w:rPr>
            </w:r>
            <w:r>
              <w:rPr>
                <w:noProof/>
              </w:rPr>
              <w:fldChar w:fldCharType="separate"/>
            </w:r>
            <w:r>
              <w:rPr>
                <w:noProof/>
              </w:rPr>
              <w:t>93</w:t>
            </w:r>
            <w:r>
              <w:rPr>
                <w:noProof/>
              </w:rPr>
              <w:fldChar w:fldCharType="end"/>
            </w:r>
          </w:hyperlink>
        </w:p>
        <w:p w14:paraId="67E57939" w14:textId="6BA6B483" w:rsidR="00DC0CA1" w:rsidRDefault="00DC0CA1">
          <w:pPr>
            <w:pStyle w:val="TOC3"/>
            <w:tabs>
              <w:tab w:val="right" w:leader="dot" w:pos="8296"/>
            </w:tabs>
            <w:ind w:left="840"/>
            <w:rPr>
              <w:rFonts w:asciiTheme="minorHAnsi" w:eastAsiaTheme="minorEastAsia" w:hAnsiTheme="minorHAnsi" w:cstheme="minorBidi"/>
              <w:noProof/>
            </w:rPr>
          </w:pPr>
          <w:hyperlink w:anchor="_Toc196225720" w:history="1">
            <w:r w:rsidRPr="00E87449">
              <w:rPr>
                <w:rStyle w:val="ac"/>
                <w:noProof/>
              </w:rPr>
              <w:t xml:space="preserve">1.30.3. </w:t>
            </w:r>
            <w:r w:rsidRPr="00E87449">
              <w:rPr>
                <w:rStyle w:val="ac"/>
                <w:noProof/>
              </w:rPr>
              <w:t>操作流程</w:t>
            </w:r>
            <w:r>
              <w:rPr>
                <w:noProof/>
              </w:rPr>
              <w:tab/>
            </w:r>
            <w:r>
              <w:rPr>
                <w:noProof/>
              </w:rPr>
              <w:fldChar w:fldCharType="begin"/>
            </w:r>
            <w:r>
              <w:rPr>
                <w:noProof/>
              </w:rPr>
              <w:instrText xml:space="preserve"> PAGEREF _Toc196225720 \h </w:instrText>
            </w:r>
            <w:r>
              <w:rPr>
                <w:noProof/>
              </w:rPr>
            </w:r>
            <w:r>
              <w:rPr>
                <w:noProof/>
              </w:rPr>
              <w:fldChar w:fldCharType="separate"/>
            </w:r>
            <w:r>
              <w:rPr>
                <w:noProof/>
              </w:rPr>
              <w:t>93</w:t>
            </w:r>
            <w:r>
              <w:rPr>
                <w:noProof/>
              </w:rPr>
              <w:fldChar w:fldCharType="end"/>
            </w:r>
          </w:hyperlink>
        </w:p>
        <w:p w14:paraId="69687378" w14:textId="762A1747" w:rsidR="00DC0CA1" w:rsidRDefault="00DC0CA1">
          <w:pPr>
            <w:pStyle w:val="TOC3"/>
            <w:tabs>
              <w:tab w:val="right" w:leader="dot" w:pos="8296"/>
            </w:tabs>
            <w:ind w:left="840"/>
            <w:rPr>
              <w:rFonts w:asciiTheme="minorHAnsi" w:eastAsiaTheme="minorEastAsia" w:hAnsiTheme="minorHAnsi" w:cstheme="minorBidi"/>
              <w:noProof/>
            </w:rPr>
          </w:pPr>
          <w:hyperlink w:anchor="_Toc196225721" w:history="1">
            <w:r w:rsidRPr="00E87449">
              <w:rPr>
                <w:rStyle w:val="ac"/>
                <w:noProof/>
              </w:rPr>
              <w:t xml:space="preserve">1.30.4. </w:t>
            </w:r>
            <w:r w:rsidRPr="00E87449">
              <w:rPr>
                <w:rStyle w:val="ac"/>
                <w:noProof/>
              </w:rPr>
              <w:t>注意事项</w:t>
            </w:r>
            <w:r>
              <w:rPr>
                <w:noProof/>
              </w:rPr>
              <w:tab/>
            </w:r>
            <w:r>
              <w:rPr>
                <w:noProof/>
              </w:rPr>
              <w:fldChar w:fldCharType="begin"/>
            </w:r>
            <w:r>
              <w:rPr>
                <w:noProof/>
              </w:rPr>
              <w:instrText xml:space="preserve"> PAGEREF _Toc196225721 \h </w:instrText>
            </w:r>
            <w:r>
              <w:rPr>
                <w:noProof/>
              </w:rPr>
            </w:r>
            <w:r>
              <w:rPr>
                <w:noProof/>
              </w:rPr>
              <w:fldChar w:fldCharType="separate"/>
            </w:r>
            <w:r>
              <w:rPr>
                <w:noProof/>
              </w:rPr>
              <w:t>95</w:t>
            </w:r>
            <w:r>
              <w:rPr>
                <w:noProof/>
              </w:rPr>
              <w:fldChar w:fldCharType="end"/>
            </w:r>
          </w:hyperlink>
        </w:p>
        <w:p w14:paraId="6722B4C8" w14:textId="0E1CF65B" w:rsidR="00DC0CA1" w:rsidRDefault="00DC0CA1">
          <w:pPr>
            <w:pStyle w:val="TOC2"/>
            <w:tabs>
              <w:tab w:val="right" w:leader="dot" w:pos="8296"/>
            </w:tabs>
            <w:ind w:left="420"/>
            <w:rPr>
              <w:rFonts w:asciiTheme="minorHAnsi" w:eastAsiaTheme="minorEastAsia" w:hAnsiTheme="minorHAnsi" w:cstheme="minorBidi"/>
              <w:noProof/>
            </w:rPr>
          </w:pPr>
          <w:hyperlink w:anchor="_Toc196225722" w:history="1">
            <w:r w:rsidRPr="00E87449">
              <w:rPr>
                <w:rStyle w:val="ac"/>
                <w:noProof/>
              </w:rPr>
              <w:t xml:space="preserve">1.31. </w:t>
            </w:r>
            <w:r w:rsidRPr="00E87449">
              <w:rPr>
                <w:rStyle w:val="ac"/>
                <w:noProof/>
              </w:rPr>
              <w:t>优化</w:t>
            </w:r>
            <w:r w:rsidRPr="00E87449">
              <w:rPr>
                <w:rStyle w:val="ac"/>
                <w:noProof/>
              </w:rPr>
              <w:t>PAD</w:t>
            </w:r>
            <w:r w:rsidRPr="00E87449">
              <w:rPr>
                <w:rStyle w:val="ac"/>
                <w:noProof/>
              </w:rPr>
              <w:t>客户视图</w:t>
            </w:r>
            <w:r>
              <w:rPr>
                <w:noProof/>
              </w:rPr>
              <w:tab/>
            </w:r>
            <w:r>
              <w:rPr>
                <w:noProof/>
              </w:rPr>
              <w:fldChar w:fldCharType="begin"/>
            </w:r>
            <w:r>
              <w:rPr>
                <w:noProof/>
              </w:rPr>
              <w:instrText xml:space="preserve"> PAGEREF _Toc196225722 \h </w:instrText>
            </w:r>
            <w:r>
              <w:rPr>
                <w:noProof/>
              </w:rPr>
            </w:r>
            <w:r>
              <w:rPr>
                <w:noProof/>
              </w:rPr>
              <w:fldChar w:fldCharType="separate"/>
            </w:r>
            <w:r>
              <w:rPr>
                <w:noProof/>
              </w:rPr>
              <w:t>95</w:t>
            </w:r>
            <w:r>
              <w:rPr>
                <w:noProof/>
              </w:rPr>
              <w:fldChar w:fldCharType="end"/>
            </w:r>
          </w:hyperlink>
        </w:p>
        <w:p w14:paraId="397E55F7" w14:textId="44AA9011" w:rsidR="00DC0CA1" w:rsidRDefault="00DC0CA1">
          <w:pPr>
            <w:pStyle w:val="TOC3"/>
            <w:tabs>
              <w:tab w:val="right" w:leader="dot" w:pos="8296"/>
            </w:tabs>
            <w:ind w:left="840"/>
            <w:rPr>
              <w:rFonts w:asciiTheme="minorHAnsi" w:eastAsiaTheme="minorEastAsia" w:hAnsiTheme="minorHAnsi" w:cstheme="minorBidi"/>
              <w:noProof/>
            </w:rPr>
          </w:pPr>
          <w:hyperlink w:anchor="_Toc196225723" w:history="1">
            <w:r w:rsidRPr="00E87449">
              <w:rPr>
                <w:rStyle w:val="ac"/>
                <w:noProof/>
              </w:rPr>
              <w:t xml:space="preserve">1.31.1. </w:t>
            </w:r>
            <w:r w:rsidRPr="00E87449">
              <w:rPr>
                <w:rStyle w:val="ac"/>
                <w:noProof/>
              </w:rPr>
              <w:t>功能描述</w:t>
            </w:r>
            <w:r>
              <w:rPr>
                <w:noProof/>
              </w:rPr>
              <w:tab/>
            </w:r>
            <w:r>
              <w:rPr>
                <w:noProof/>
              </w:rPr>
              <w:fldChar w:fldCharType="begin"/>
            </w:r>
            <w:r>
              <w:rPr>
                <w:noProof/>
              </w:rPr>
              <w:instrText xml:space="preserve"> PAGEREF _Toc196225723 \h </w:instrText>
            </w:r>
            <w:r>
              <w:rPr>
                <w:noProof/>
              </w:rPr>
            </w:r>
            <w:r>
              <w:rPr>
                <w:noProof/>
              </w:rPr>
              <w:fldChar w:fldCharType="separate"/>
            </w:r>
            <w:r>
              <w:rPr>
                <w:noProof/>
              </w:rPr>
              <w:t>95</w:t>
            </w:r>
            <w:r>
              <w:rPr>
                <w:noProof/>
              </w:rPr>
              <w:fldChar w:fldCharType="end"/>
            </w:r>
          </w:hyperlink>
        </w:p>
        <w:p w14:paraId="3EB4C17E" w14:textId="1C27B4D9" w:rsidR="00DC0CA1" w:rsidRDefault="00DC0CA1">
          <w:pPr>
            <w:pStyle w:val="TOC3"/>
            <w:tabs>
              <w:tab w:val="right" w:leader="dot" w:pos="8296"/>
            </w:tabs>
            <w:ind w:left="840"/>
            <w:rPr>
              <w:rFonts w:asciiTheme="minorHAnsi" w:eastAsiaTheme="minorEastAsia" w:hAnsiTheme="minorHAnsi" w:cstheme="minorBidi"/>
              <w:noProof/>
            </w:rPr>
          </w:pPr>
          <w:hyperlink w:anchor="_Toc196225724" w:history="1">
            <w:r w:rsidRPr="00E87449">
              <w:rPr>
                <w:rStyle w:val="ac"/>
                <w:noProof/>
              </w:rPr>
              <w:t xml:space="preserve">1.31.2. </w:t>
            </w:r>
            <w:r w:rsidRPr="00E87449">
              <w:rPr>
                <w:rStyle w:val="ac"/>
                <w:noProof/>
              </w:rPr>
              <w:t>操作权限</w:t>
            </w:r>
            <w:r>
              <w:rPr>
                <w:noProof/>
              </w:rPr>
              <w:tab/>
            </w:r>
            <w:r>
              <w:rPr>
                <w:noProof/>
              </w:rPr>
              <w:fldChar w:fldCharType="begin"/>
            </w:r>
            <w:r>
              <w:rPr>
                <w:noProof/>
              </w:rPr>
              <w:instrText xml:space="preserve"> PAGEREF _Toc196225724 \h </w:instrText>
            </w:r>
            <w:r>
              <w:rPr>
                <w:noProof/>
              </w:rPr>
            </w:r>
            <w:r>
              <w:rPr>
                <w:noProof/>
              </w:rPr>
              <w:fldChar w:fldCharType="separate"/>
            </w:r>
            <w:r>
              <w:rPr>
                <w:noProof/>
              </w:rPr>
              <w:t>96</w:t>
            </w:r>
            <w:r>
              <w:rPr>
                <w:noProof/>
              </w:rPr>
              <w:fldChar w:fldCharType="end"/>
            </w:r>
          </w:hyperlink>
        </w:p>
        <w:p w14:paraId="376FD3AB" w14:textId="13F493FA" w:rsidR="00DC0CA1" w:rsidRDefault="00DC0CA1">
          <w:pPr>
            <w:pStyle w:val="TOC3"/>
            <w:tabs>
              <w:tab w:val="right" w:leader="dot" w:pos="8296"/>
            </w:tabs>
            <w:ind w:left="840"/>
            <w:rPr>
              <w:rFonts w:asciiTheme="minorHAnsi" w:eastAsiaTheme="minorEastAsia" w:hAnsiTheme="minorHAnsi" w:cstheme="minorBidi"/>
              <w:noProof/>
            </w:rPr>
          </w:pPr>
          <w:hyperlink w:anchor="_Toc196225725" w:history="1">
            <w:r w:rsidRPr="00E87449">
              <w:rPr>
                <w:rStyle w:val="ac"/>
                <w:noProof/>
              </w:rPr>
              <w:t xml:space="preserve">1.31.3. </w:t>
            </w:r>
            <w:r w:rsidRPr="00E87449">
              <w:rPr>
                <w:rStyle w:val="ac"/>
                <w:noProof/>
              </w:rPr>
              <w:t>操作流程</w:t>
            </w:r>
            <w:r>
              <w:rPr>
                <w:noProof/>
              </w:rPr>
              <w:tab/>
            </w:r>
            <w:r>
              <w:rPr>
                <w:noProof/>
              </w:rPr>
              <w:fldChar w:fldCharType="begin"/>
            </w:r>
            <w:r>
              <w:rPr>
                <w:noProof/>
              </w:rPr>
              <w:instrText xml:space="preserve"> PAGEREF _Toc196225725 \h </w:instrText>
            </w:r>
            <w:r>
              <w:rPr>
                <w:noProof/>
              </w:rPr>
            </w:r>
            <w:r>
              <w:rPr>
                <w:noProof/>
              </w:rPr>
              <w:fldChar w:fldCharType="separate"/>
            </w:r>
            <w:r>
              <w:rPr>
                <w:noProof/>
              </w:rPr>
              <w:t>96</w:t>
            </w:r>
            <w:r>
              <w:rPr>
                <w:noProof/>
              </w:rPr>
              <w:fldChar w:fldCharType="end"/>
            </w:r>
          </w:hyperlink>
        </w:p>
        <w:p w14:paraId="5818193E" w14:textId="2050C74A" w:rsidR="00DC0CA1" w:rsidRDefault="00DC0CA1">
          <w:pPr>
            <w:pStyle w:val="TOC3"/>
            <w:tabs>
              <w:tab w:val="right" w:leader="dot" w:pos="8296"/>
            </w:tabs>
            <w:ind w:left="840"/>
            <w:rPr>
              <w:rFonts w:asciiTheme="minorHAnsi" w:eastAsiaTheme="minorEastAsia" w:hAnsiTheme="minorHAnsi" w:cstheme="minorBidi"/>
              <w:noProof/>
            </w:rPr>
          </w:pPr>
          <w:hyperlink w:anchor="_Toc196225726" w:history="1">
            <w:r w:rsidRPr="00E87449">
              <w:rPr>
                <w:rStyle w:val="ac"/>
                <w:noProof/>
              </w:rPr>
              <w:t xml:space="preserve">1.31.4. </w:t>
            </w:r>
            <w:r w:rsidRPr="00E87449">
              <w:rPr>
                <w:rStyle w:val="ac"/>
                <w:noProof/>
              </w:rPr>
              <w:t>注意事项</w:t>
            </w:r>
            <w:r>
              <w:rPr>
                <w:noProof/>
              </w:rPr>
              <w:tab/>
            </w:r>
            <w:r>
              <w:rPr>
                <w:noProof/>
              </w:rPr>
              <w:fldChar w:fldCharType="begin"/>
            </w:r>
            <w:r>
              <w:rPr>
                <w:noProof/>
              </w:rPr>
              <w:instrText xml:space="preserve"> PAGEREF _Toc196225726 \h </w:instrText>
            </w:r>
            <w:r>
              <w:rPr>
                <w:noProof/>
              </w:rPr>
            </w:r>
            <w:r>
              <w:rPr>
                <w:noProof/>
              </w:rPr>
              <w:fldChar w:fldCharType="separate"/>
            </w:r>
            <w:r>
              <w:rPr>
                <w:noProof/>
              </w:rPr>
              <w:t>97</w:t>
            </w:r>
            <w:r>
              <w:rPr>
                <w:noProof/>
              </w:rPr>
              <w:fldChar w:fldCharType="end"/>
            </w:r>
          </w:hyperlink>
        </w:p>
        <w:p w14:paraId="2F8D3C5C" w14:textId="5B2D66B3" w:rsidR="00DC0CA1" w:rsidRDefault="00DC0CA1">
          <w:pPr>
            <w:pStyle w:val="TOC2"/>
            <w:tabs>
              <w:tab w:val="right" w:leader="dot" w:pos="8296"/>
            </w:tabs>
            <w:ind w:left="420"/>
            <w:rPr>
              <w:rFonts w:asciiTheme="minorHAnsi" w:eastAsiaTheme="minorEastAsia" w:hAnsiTheme="minorHAnsi" w:cstheme="minorBidi"/>
              <w:noProof/>
            </w:rPr>
          </w:pPr>
          <w:hyperlink w:anchor="_Toc196225727" w:history="1">
            <w:r w:rsidRPr="00E87449">
              <w:rPr>
                <w:rStyle w:val="ac"/>
                <w:noProof/>
              </w:rPr>
              <w:t xml:space="preserve">1.32. </w:t>
            </w:r>
            <w:r w:rsidRPr="00E87449">
              <w:rPr>
                <w:rStyle w:val="ac"/>
                <w:noProof/>
              </w:rPr>
              <w:t>取号服务</w:t>
            </w:r>
            <w:r>
              <w:rPr>
                <w:noProof/>
              </w:rPr>
              <w:tab/>
            </w:r>
            <w:r>
              <w:rPr>
                <w:noProof/>
              </w:rPr>
              <w:fldChar w:fldCharType="begin"/>
            </w:r>
            <w:r>
              <w:rPr>
                <w:noProof/>
              </w:rPr>
              <w:instrText xml:space="preserve"> PAGEREF _Toc196225727 \h </w:instrText>
            </w:r>
            <w:r>
              <w:rPr>
                <w:noProof/>
              </w:rPr>
            </w:r>
            <w:r>
              <w:rPr>
                <w:noProof/>
              </w:rPr>
              <w:fldChar w:fldCharType="separate"/>
            </w:r>
            <w:r>
              <w:rPr>
                <w:noProof/>
              </w:rPr>
              <w:t>98</w:t>
            </w:r>
            <w:r>
              <w:rPr>
                <w:noProof/>
              </w:rPr>
              <w:fldChar w:fldCharType="end"/>
            </w:r>
          </w:hyperlink>
        </w:p>
        <w:p w14:paraId="58517148" w14:textId="5FE4CAEF" w:rsidR="00DC0CA1" w:rsidRDefault="00DC0CA1">
          <w:pPr>
            <w:pStyle w:val="TOC3"/>
            <w:tabs>
              <w:tab w:val="right" w:leader="dot" w:pos="8296"/>
            </w:tabs>
            <w:ind w:left="840"/>
            <w:rPr>
              <w:rFonts w:asciiTheme="minorHAnsi" w:eastAsiaTheme="minorEastAsia" w:hAnsiTheme="minorHAnsi" w:cstheme="minorBidi"/>
              <w:noProof/>
            </w:rPr>
          </w:pPr>
          <w:hyperlink w:anchor="_Toc196225728" w:history="1">
            <w:r w:rsidRPr="00E87449">
              <w:rPr>
                <w:rStyle w:val="ac"/>
                <w:noProof/>
              </w:rPr>
              <w:t xml:space="preserve">1.32.1. </w:t>
            </w:r>
            <w:r w:rsidRPr="00E87449">
              <w:rPr>
                <w:rStyle w:val="ac"/>
                <w:noProof/>
              </w:rPr>
              <w:t>功能描述</w:t>
            </w:r>
            <w:r>
              <w:rPr>
                <w:noProof/>
              </w:rPr>
              <w:tab/>
            </w:r>
            <w:r>
              <w:rPr>
                <w:noProof/>
              </w:rPr>
              <w:fldChar w:fldCharType="begin"/>
            </w:r>
            <w:r>
              <w:rPr>
                <w:noProof/>
              </w:rPr>
              <w:instrText xml:space="preserve"> PAGEREF _Toc196225728 \h </w:instrText>
            </w:r>
            <w:r>
              <w:rPr>
                <w:noProof/>
              </w:rPr>
            </w:r>
            <w:r>
              <w:rPr>
                <w:noProof/>
              </w:rPr>
              <w:fldChar w:fldCharType="separate"/>
            </w:r>
            <w:r>
              <w:rPr>
                <w:noProof/>
              </w:rPr>
              <w:t>98</w:t>
            </w:r>
            <w:r>
              <w:rPr>
                <w:noProof/>
              </w:rPr>
              <w:fldChar w:fldCharType="end"/>
            </w:r>
          </w:hyperlink>
        </w:p>
        <w:p w14:paraId="4773CB85" w14:textId="095E8D5D" w:rsidR="00DC0CA1" w:rsidRDefault="00DC0CA1">
          <w:pPr>
            <w:pStyle w:val="TOC3"/>
            <w:tabs>
              <w:tab w:val="right" w:leader="dot" w:pos="8296"/>
            </w:tabs>
            <w:ind w:left="840"/>
            <w:rPr>
              <w:rFonts w:asciiTheme="minorHAnsi" w:eastAsiaTheme="minorEastAsia" w:hAnsiTheme="minorHAnsi" w:cstheme="minorBidi"/>
              <w:noProof/>
            </w:rPr>
          </w:pPr>
          <w:hyperlink w:anchor="_Toc196225729" w:history="1">
            <w:r w:rsidRPr="00E87449">
              <w:rPr>
                <w:rStyle w:val="ac"/>
                <w:noProof/>
              </w:rPr>
              <w:t xml:space="preserve">1.32.2. </w:t>
            </w:r>
            <w:r w:rsidRPr="00E87449">
              <w:rPr>
                <w:rStyle w:val="ac"/>
                <w:noProof/>
              </w:rPr>
              <w:t>操作权限</w:t>
            </w:r>
            <w:r>
              <w:rPr>
                <w:noProof/>
              </w:rPr>
              <w:tab/>
            </w:r>
            <w:r>
              <w:rPr>
                <w:noProof/>
              </w:rPr>
              <w:fldChar w:fldCharType="begin"/>
            </w:r>
            <w:r>
              <w:rPr>
                <w:noProof/>
              </w:rPr>
              <w:instrText xml:space="preserve"> PAGEREF _Toc196225729 \h </w:instrText>
            </w:r>
            <w:r>
              <w:rPr>
                <w:noProof/>
              </w:rPr>
            </w:r>
            <w:r>
              <w:rPr>
                <w:noProof/>
              </w:rPr>
              <w:fldChar w:fldCharType="separate"/>
            </w:r>
            <w:r>
              <w:rPr>
                <w:noProof/>
              </w:rPr>
              <w:t>98</w:t>
            </w:r>
            <w:r>
              <w:rPr>
                <w:noProof/>
              </w:rPr>
              <w:fldChar w:fldCharType="end"/>
            </w:r>
          </w:hyperlink>
        </w:p>
        <w:p w14:paraId="40538A87" w14:textId="3B65B431" w:rsidR="00DC0CA1" w:rsidRDefault="00DC0CA1">
          <w:pPr>
            <w:pStyle w:val="TOC3"/>
            <w:tabs>
              <w:tab w:val="right" w:leader="dot" w:pos="8296"/>
            </w:tabs>
            <w:ind w:left="840"/>
            <w:rPr>
              <w:rFonts w:asciiTheme="minorHAnsi" w:eastAsiaTheme="minorEastAsia" w:hAnsiTheme="minorHAnsi" w:cstheme="minorBidi"/>
              <w:noProof/>
            </w:rPr>
          </w:pPr>
          <w:hyperlink w:anchor="_Toc196225730" w:history="1">
            <w:r w:rsidRPr="00E87449">
              <w:rPr>
                <w:rStyle w:val="ac"/>
                <w:noProof/>
              </w:rPr>
              <w:t xml:space="preserve">1.32.3. </w:t>
            </w:r>
            <w:r w:rsidRPr="00E87449">
              <w:rPr>
                <w:rStyle w:val="ac"/>
                <w:noProof/>
              </w:rPr>
              <w:t>操作流程</w:t>
            </w:r>
            <w:r>
              <w:rPr>
                <w:noProof/>
              </w:rPr>
              <w:tab/>
            </w:r>
            <w:r>
              <w:rPr>
                <w:noProof/>
              </w:rPr>
              <w:fldChar w:fldCharType="begin"/>
            </w:r>
            <w:r>
              <w:rPr>
                <w:noProof/>
              </w:rPr>
              <w:instrText xml:space="preserve"> PAGEREF _Toc196225730 \h </w:instrText>
            </w:r>
            <w:r>
              <w:rPr>
                <w:noProof/>
              </w:rPr>
            </w:r>
            <w:r>
              <w:rPr>
                <w:noProof/>
              </w:rPr>
              <w:fldChar w:fldCharType="separate"/>
            </w:r>
            <w:r>
              <w:rPr>
                <w:noProof/>
              </w:rPr>
              <w:t>98</w:t>
            </w:r>
            <w:r>
              <w:rPr>
                <w:noProof/>
              </w:rPr>
              <w:fldChar w:fldCharType="end"/>
            </w:r>
          </w:hyperlink>
        </w:p>
        <w:p w14:paraId="5FF63562" w14:textId="130E65E9" w:rsidR="00DC0CA1" w:rsidRDefault="00DC0CA1">
          <w:pPr>
            <w:pStyle w:val="TOC3"/>
            <w:tabs>
              <w:tab w:val="right" w:leader="dot" w:pos="8296"/>
            </w:tabs>
            <w:ind w:left="840"/>
            <w:rPr>
              <w:rFonts w:asciiTheme="minorHAnsi" w:eastAsiaTheme="minorEastAsia" w:hAnsiTheme="minorHAnsi" w:cstheme="minorBidi"/>
              <w:noProof/>
            </w:rPr>
          </w:pPr>
          <w:hyperlink w:anchor="_Toc196225731" w:history="1">
            <w:r w:rsidRPr="00E87449">
              <w:rPr>
                <w:rStyle w:val="ac"/>
                <w:noProof/>
              </w:rPr>
              <w:t xml:space="preserve">1.32.4. </w:t>
            </w:r>
            <w:r w:rsidRPr="00E87449">
              <w:rPr>
                <w:rStyle w:val="ac"/>
                <w:noProof/>
              </w:rPr>
              <w:t>注意事项</w:t>
            </w:r>
            <w:r>
              <w:rPr>
                <w:noProof/>
              </w:rPr>
              <w:tab/>
            </w:r>
            <w:r>
              <w:rPr>
                <w:noProof/>
              </w:rPr>
              <w:fldChar w:fldCharType="begin"/>
            </w:r>
            <w:r>
              <w:rPr>
                <w:noProof/>
              </w:rPr>
              <w:instrText xml:space="preserve"> PAGEREF _Toc196225731 \h </w:instrText>
            </w:r>
            <w:r>
              <w:rPr>
                <w:noProof/>
              </w:rPr>
            </w:r>
            <w:r>
              <w:rPr>
                <w:noProof/>
              </w:rPr>
              <w:fldChar w:fldCharType="separate"/>
            </w:r>
            <w:r>
              <w:rPr>
                <w:noProof/>
              </w:rPr>
              <w:t>99</w:t>
            </w:r>
            <w:r>
              <w:rPr>
                <w:noProof/>
              </w:rPr>
              <w:fldChar w:fldCharType="end"/>
            </w:r>
          </w:hyperlink>
        </w:p>
        <w:p w14:paraId="036AD05D" w14:textId="08158CB0" w:rsidR="00DC0CA1" w:rsidRDefault="00DC0CA1">
          <w:pPr>
            <w:pStyle w:val="TOC2"/>
            <w:tabs>
              <w:tab w:val="right" w:leader="dot" w:pos="8296"/>
            </w:tabs>
            <w:ind w:left="420"/>
            <w:rPr>
              <w:rFonts w:asciiTheme="minorHAnsi" w:eastAsiaTheme="minorEastAsia" w:hAnsiTheme="minorHAnsi" w:cstheme="minorBidi"/>
              <w:noProof/>
            </w:rPr>
          </w:pPr>
          <w:hyperlink w:anchor="_Toc196225732" w:history="1">
            <w:r w:rsidRPr="00E87449">
              <w:rPr>
                <w:rStyle w:val="ac"/>
                <w:noProof/>
              </w:rPr>
              <w:t>1.33.</w:t>
            </w:r>
            <w:r w:rsidRPr="00E87449">
              <w:rPr>
                <w:rStyle w:val="ac"/>
                <w:noProof/>
                <w:lang w:eastAsia="zh-Hans"/>
              </w:rPr>
              <w:t xml:space="preserve"> </w:t>
            </w:r>
            <w:r w:rsidRPr="00E87449">
              <w:rPr>
                <w:rStyle w:val="ac"/>
                <w:noProof/>
                <w:lang w:eastAsia="zh-Hans"/>
              </w:rPr>
              <w:t>账实核对</w:t>
            </w:r>
            <w:r>
              <w:rPr>
                <w:noProof/>
              </w:rPr>
              <w:tab/>
            </w:r>
            <w:r>
              <w:rPr>
                <w:noProof/>
              </w:rPr>
              <w:fldChar w:fldCharType="begin"/>
            </w:r>
            <w:r>
              <w:rPr>
                <w:noProof/>
              </w:rPr>
              <w:instrText xml:space="preserve"> PAGEREF _Toc196225732 \h </w:instrText>
            </w:r>
            <w:r>
              <w:rPr>
                <w:noProof/>
              </w:rPr>
            </w:r>
            <w:r>
              <w:rPr>
                <w:noProof/>
              </w:rPr>
              <w:fldChar w:fldCharType="separate"/>
            </w:r>
            <w:r>
              <w:rPr>
                <w:noProof/>
              </w:rPr>
              <w:t>100</w:t>
            </w:r>
            <w:r>
              <w:rPr>
                <w:noProof/>
              </w:rPr>
              <w:fldChar w:fldCharType="end"/>
            </w:r>
          </w:hyperlink>
        </w:p>
        <w:p w14:paraId="33C83882" w14:textId="4053D787" w:rsidR="00DC0CA1" w:rsidRDefault="00DC0CA1">
          <w:pPr>
            <w:pStyle w:val="TOC3"/>
            <w:tabs>
              <w:tab w:val="right" w:leader="dot" w:pos="8296"/>
            </w:tabs>
            <w:ind w:left="840"/>
            <w:rPr>
              <w:rFonts w:asciiTheme="minorHAnsi" w:eastAsiaTheme="minorEastAsia" w:hAnsiTheme="minorHAnsi" w:cstheme="minorBidi"/>
              <w:noProof/>
            </w:rPr>
          </w:pPr>
          <w:hyperlink w:anchor="_Toc196225733" w:history="1">
            <w:r w:rsidRPr="00E87449">
              <w:rPr>
                <w:rStyle w:val="ac"/>
                <w:noProof/>
              </w:rPr>
              <w:t xml:space="preserve">1.33.1. </w:t>
            </w:r>
            <w:r w:rsidRPr="00E87449">
              <w:rPr>
                <w:rStyle w:val="ac"/>
                <w:noProof/>
              </w:rPr>
              <w:t>功能描述</w:t>
            </w:r>
            <w:r>
              <w:rPr>
                <w:noProof/>
              </w:rPr>
              <w:tab/>
            </w:r>
            <w:r>
              <w:rPr>
                <w:noProof/>
              </w:rPr>
              <w:fldChar w:fldCharType="begin"/>
            </w:r>
            <w:r>
              <w:rPr>
                <w:noProof/>
              </w:rPr>
              <w:instrText xml:space="preserve"> PAGEREF _Toc196225733 \h </w:instrText>
            </w:r>
            <w:r>
              <w:rPr>
                <w:noProof/>
              </w:rPr>
            </w:r>
            <w:r>
              <w:rPr>
                <w:noProof/>
              </w:rPr>
              <w:fldChar w:fldCharType="separate"/>
            </w:r>
            <w:r>
              <w:rPr>
                <w:noProof/>
              </w:rPr>
              <w:t>100</w:t>
            </w:r>
            <w:r>
              <w:rPr>
                <w:noProof/>
              </w:rPr>
              <w:fldChar w:fldCharType="end"/>
            </w:r>
          </w:hyperlink>
        </w:p>
        <w:p w14:paraId="232C99F6" w14:textId="58F0ADE4" w:rsidR="00DC0CA1" w:rsidRDefault="00DC0CA1">
          <w:pPr>
            <w:pStyle w:val="TOC3"/>
            <w:tabs>
              <w:tab w:val="right" w:leader="dot" w:pos="8296"/>
            </w:tabs>
            <w:ind w:left="840"/>
            <w:rPr>
              <w:rFonts w:asciiTheme="minorHAnsi" w:eastAsiaTheme="minorEastAsia" w:hAnsiTheme="minorHAnsi" w:cstheme="minorBidi"/>
              <w:noProof/>
            </w:rPr>
          </w:pPr>
          <w:hyperlink w:anchor="_Toc196225734" w:history="1">
            <w:r w:rsidRPr="00E87449">
              <w:rPr>
                <w:rStyle w:val="ac"/>
                <w:noProof/>
              </w:rPr>
              <w:t xml:space="preserve">1.33.2. </w:t>
            </w:r>
            <w:r w:rsidRPr="00E87449">
              <w:rPr>
                <w:rStyle w:val="ac"/>
                <w:noProof/>
              </w:rPr>
              <w:t>操作权限</w:t>
            </w:r>
            <w:r>
              <w:rPr>
                <w:noProof/>
              </w:rPr>
              <w:tab/>
            </w:r>
            <w:r>
              <w:rPr>
                <w:noProof/>
              </w:rPr>
              <w:fldChar w:fldCharType="begin"/>
            </w:r>
            <w:r>
              <w:rPr>
                <w:noProof/>
              </w:rPr>
              <w:instrText xml:space="preserve"> PAGEREF _Toc196225734 \h </w:instrText>
            </w:r>
            <w:r>
              <w:rPr>
                <w:noProof/>
              </w:rPr>
            </w:r>
            <w:r>
              <w:rPr>
                <w:noProof/>
              </w:rPr>
              <w:fldChar w:fldCharType="separate"/>
            </w:r>
            <w:r>
              <w:rPr>
                <w:noProof/>
              </w:rPr>
              <w:t>100</w:t>
            </w:r>
            <w:r>
              <w:rPr>
                <w:noProof/>
              </w:rPr>
              <w:fldChar w:fldCharType="end"/>
            </w:r>
          </w:hyperlink>
        </w:p>
        <w:p w14:paraId="011B37D4" w14:textId="2F92F535" w:rsidR="00DC0CA1" w:rsidRDefault="00DC0CA1">
          <w:pPr>
            <w:pStyle w:val="TOC3"/>
            <w:tabs>
              <w:tab w:val="right" w:leader="dot" w:pos="8296"/>
            </w:tabs>
            <w:ind w:left="840"/>
            <w:rPr>
              <w:rFonts w:asciiTheme="minorHAnsi" w:eastAsiaTheme="minorEastAsia" w:hAnsiTheme="minorHAnsi" w:cstheme="minorBidi"/>
              <w:noProof/>
            </w:rPr>
          </w:pPr>
          <w:hyperlink w:anchor="_Toc196225735" w:history="1">
            <w:r w:rsidRPr="00E87449">
              <w:rPr>
                <w:rStyle w:val="ac"/>
                <w:noProof/>
              </w:rPr>
              <w:t xml:space="preserve">1.33.3. </w:t>
            </w:r>
            <w:r w:rsidRPr="00E87449">
              <w:rPr>
                <w:rStyle w:val="ac"/>
                <w:noProof/>
              </w:rPr>
              <w:t>操作流程</w:t>
            </w:r>
            <w:r>
              <w:rPr>
                <w:noProof/>
              </w:rPr>
              <w:tab/>
            </w:r>
            <w:r>
              <w:rPr>
                <w:noProof/>
              </w:rPr>
              <w:fldChar w:fldCharType="begin"/>
            </w:r>
            <w:r>
              <w:rPr>
                <w:noProof/>
              </w:rPr>
              <w:instrText xml:space="preserve"> PAGEREF _Toc196225735 \h </w:instrText>
            </w:r>
            <w:r>
              <w:rPr>
                <w:noProof/>
              </w:rPr>
            </w:r>
            <w:r>
              <w:rPr>
                <w:noProof/>
              </w:rPr>
              <w:fldChar w:fldCharType="separate"/>
            </w:r>
            <w:r>
              <w:rPr>
                <w:noProof/>
              </w:rPr>
              <w:t>100</w:t>
            </w:r>
            <w:r>
              <w:rPr>
                <w:noProof/>
              </w:rPr>
              <w:fldChar w:fldCharType="end"/>
            </w:r>
          </w:hyperlink>
        </w:p>
        <w:p w14:paraId="0C39821B" w14:textId="5F2E9190" w:rsidR="00DC0CA1" w:rsidRDefault="00DC0CA1">
          <w:pPr>
            <w:pStyle w:val="TOC3"/>
            <w:tabs>
              <w:tab w:val="right" w:leader="dot" w:pos="8296"/>
            </w:tabs>
            <w:ind w:left="840"/>
            <w:rPr>
              <w:rFonts w:asciiTheme="minorHAnsi" w:eastAsiaTheme="minorEastAsia" w:hAnsiTheme="minorHAnsi" w:cstheme="minorBidi"/>
              <w:noProof/>
            </w:rPr>
          </w:pPr>
          <w:hyperlink w:anchor="_Toc196225736" w:history="1">
            <w:r w:rsidRPr="00E87449">
              <w:rPr>
                <w:rStyle w:val="ac"/>
                <w:noProof/>
              </w:rPr>
              <w:t xml:space="preserve">1.33.4. </w:t>
            </w:r>
            <w:r w:rsidRPr="00E87449">
              <w:rPr>
                <w:rStyle w:val="ac"/>
                <w:noProof/>
              </w:rPr>
              <w:t>注意事项</w:t>
            </w:r>
            <w:r>
              <w:rPr>
                <w:noProof/>
              </w:rPr>
              <w:tab/>
            </w:r>
            <w:r>
              <w:rPr>
                <w:noProof/>
              </w:rPr>
              <w:fldChar w:fldCharType="begin"/>
            </w:r>
            <w:r>
              <w:rPr>
                <w:noProof/>
              </w:rPr>
              <w:instrText xml:space="preserve"> PAGEREF _Toc196225736 \h </w:instrText>
            </w:r>
            <w:r>
              <w:rPr>
                <w:noProof/>
              </w:rPr>
            </w:r>
            <w:r>
              <w:rPr>
                <w:noProof/>
              </w:rPr>
              <w:fldChar w:fldCharType="separate"/>
            </w:r>
            <w:r>
              <w:rPr>
                <w:noProof/>
              </w:rPr>
              <w:t>102</w:t>
            </w:r>
            <w:r>
              <w:rPr>
                <w:noProof/>
              </w:rPr>
              <w:fldChar w:fldCharType="end"/>
            </w:r>
          </w:hyperlink>
        </w:p>
        <w:p w14:paraId="19A12461" w14:textId="77777777" w:rsidR="0013061D" w:rsidRDefault="003B1A6E">
          <w:pPr>
            <w:rPr>
              <w:rFonts w:ascii="宋体" w:hAnsi="宋体" w:hint="eastAsia"/>
            </w:rPr>
          </w:pPr>
          <w:r>
            <w:rPr>
              <w:rFonts w:ascii="宋体" w:hAnsi="宋体"/>
            </w:rPr>
            <w:fldChar w:fldCharType="end"/>
          </w:r>
        </w:p>
      </w:sdtContent>
    </w:sdt>
    <w:p w14:paraId="55FD6DEF" w14:textId="77777777" w:rsidR="0013061D" w:rsidRDefault="0013061D">
      <w:pPr>
        <w:pStyle w:val="index61"/>
        <w:ind w:left="2100"/>
        <w:rPr>
          <w:rFonts w:ascii="宋体" w:hAnsi="宋体" w:hint="eastAsia"/>
        </w:rPr>
      </w:pPr>
    </w:p>
    <w:p w14:paraId="766F5BB6" w14:textId="77777777" w:rsidR="0013061D" w:rsidRDefault="0013061D">
      <w:pPr>
        <w:rPr>
          <w:rFonts w:ascii="宋体" w:hAnsi="宋体" w:hint="eastAsia"/>
        </w:rPr>
      </w:pPr>
    </w:p>
    <w:p w14:paraId="291E58EB" w14:textId="77777777" w:rsidR="0013061D" w:rsidRDefault="0013061D">
      <w:pPr>
        <w:pStyle w:val="index61"/>
        <w:ind w:left="2100"/>
        <w:rPr>
          <w:rFonts w:ascii="宋体" w:hAnsi="宋体" w:hint="eastAsia"/>
        </w:rPr>
      </w:pPr>
    </w:p>
    <w:p w14:paraId="2B20A6A2" w14:textId="77777777" w:rsidR="0013061D" w:rsidRDefault="0013061D" w:rsidP="00DC0CA1">
      <w:pPr>
        <w:pStyle w:val="index61"/>
        <w:ind w:leftChars="0" w:left="0"/>
        <w:rPr>
          <w:rFonts w:ascii="宋体" w:hAnsi="宋体" w:hint="eastAsia"/>
        </w:rPr>
      </w:pPr>
    </w:p>
    <w:p w14:paraId="1EA56CAB" w14:textId="77777777" w:rsidR="0013061D" w:rsidRDefault="0013061D">
      <w:pPr>
        <w:pStyle w:val="1"/>
        <w:numPr>
          <w:ilvl w:val="0"/>
          <w:numId w:val="0"/>
        </w:numPr>
        <w:spacing w:before="0" w:after="0" w:line="240" w:lineRule="auto"/>
        <w:rPr>
          <w:sz w:val="32"/>
          <w:szCs w:val="32"/>
        </w:rPr>
        <w:sectPr w:rsidR="0013061D">
          <w:pgSz w:w="11906" w:h="16838"/>
          <w:pgMar w:top="1440" w:right="1800" w:bottom="1440" w:left="1800" w:header="851" w:footer="992" w:gutter="0"/>
          <w:pgNumType w:start="1"/>
          <w:cols w:space="720"/>
          <w:docGrid w:type="lines" w:linePitch="312"/>
        </w:sectPr>
      </w:pPr>
      <w:bookmarkStart w:id="4" w:name="_Toc159515027"/>
      <w:bookmarkStart w:id="5" w:name="_Toc16015"/>
      <w:bookmarkStart w:id="6" w:name="_Toc74610999"/>
    </w:p>
    <w:p w14:paraId="4B46B177" w14:textId="77777777" w:rsidR="0013061D" w:rsidRDefault="003B1A6E">
      <w:pPr>
        <w:pStyle w:val="1"/>
        <w:numPr>
          <w:ilvl w:val="0"/>
          <w:numId w:val="0"/>
        </w:numPr>
        <w:spacing w:before="0" w:after="0" w:line="240" w:lineRule="auto"/>
        <w:jc w:val="center"/>
        <w:rPr>
          <w:sz w:val="32"/>
          <w:szCs w:val="32"/>
        </w:rPr>
      </w:pPr>
      <w:bookmarkStart w:id="7" w:name="_Toc180412005"/>
      <w:bookmarkStart w:id="8" w:name="_Toc196225570"/>
      <w:r>
        <w:rPr>
          <w:rFonts w:hint="eastAsia"/>
          <w:sz w:val="32"/>
          <w:szCs w:val="32"/>
        </w:rPr>
        <w:lastRenderedPageBreak/>
        <w:t>前言</w:t>
      </w:r>
      <w:bookmarkEnd w:id="4"/>
      <w:bookmarkEnd w:id="5"/>
      <w:bookmarkEnd w:id="6"/>
      <w:bookmarkEnd w:id="7"/>
      <w:bookmarkEnd w:id="8"/>
    </w:p>
    <w:p w14:paraId="7212F7CC" w14:textId="77777777" w:rsidR="0013061D" w:rsidRDefault="003B1A6E">
      <w:pPr>
        <w:spacing w:line="360" w:lineRule="auto"/>
        <w:ind w:firstLineChars="200" w:firstLine="480"/>
        <w:rPr>
          <w:rFonts w:ascii="宋体" w:hAnsi="宋体" w:cs="微软雅黑" w:hint="eastAsia"/>
          <w:sz w:val="24"/>
          <w:szCs w:val="24"/>
        </w:rPr>
      </w:pPr>
      <w:r>
        <w:rPr>
          <w:rFonts w:ascii="宋体" w:hAnsi="宋体" w:cs="微软雅黑" w:hint="eastAsia"/>
          <w:sz w:val="24"/>
          <w:szCs w:val="24"/>
        </w:rPr>
        <w:t>本文档对中国邮政储蓄银行邮e通厅堂服务进行说明书，主要目的是为了使用人员更好、更快的掌握邮e通厅堂服务业务功能及使用方法</w:t>
      </w:r>
    </w:p>
    <w:p w14:paraId="5CB93795" w14:textId="77777777" w:rsidR="0013061D" w:rsidRDefault="0013061D">
      <w:pPr>
        <w:spacing w:line="360" w:lineRule="auto"/>
        <w:rPr>
          <w:rFonts w:ascii="宋体" w:hAnsi="宋体" w:cs="微软雅黑" w:hint="eastAsia"/>
          <w:sz w:val="24"/>
          <w:szCs w:val="24"/>
        </w:rPr>
      </w:pPr>
    </w:p>
    <w:p w14:paraId="48962D50" w14:textId="77777777" w:rsidR="0013061D" w:rsidRDefault="003B1A6E">
      <w:pPr>
        <w:pStyle w:val="20"/>
        <w:spacing w:line="360" w:lineRule="auto"/>
        <w:ind w:leftChars="0" w:left="0" w:firstLineChars="0" w:firstLine="0"/>
        <w:rPr>
          <w:rFonts w:ascii="宋体" w:hAnsi="宋体" w:cs="微软雅黑" w:hint="eastAsia"/>
          <w:sz w:val="24"/>
          <w:szCs w:val="24"/>
        </w:rPr>
      </w:pPr>
      <w:r>
        <w:rPr>
          <w:rFonts w:ascii="宋体" w:hAnsi="宋体" w:cs="微软雅黑"/>
          <w:noProof/>
          <w:sz w:val="24"/>
          <w:szCs w:val="24"/>
        </w:rPr>
        <w:drawing>
          <wp:inline distT="0" distB="0" distL="0" distR="0" wp14:anchorId="1C7B92A9" wp14:editId="4BB61BE2">
            <wp:extent cx="5274310" cy="316420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3164205"/>
                    </a:xfrm>
                    <a:prstGeom prst="rect">
                      <a:avLst/>
                    </a:prstGeom>
                    <a:noFill/>
                    <a:ln>
                      <a:noFill/>
                    </a:ln>
                  </pic:spPr>
                </pic:pic>
              </a:graphicData>
            </a:graphic>
          </wp:inline>
        </w:drawing>
      </w:r>
    </w:p>
    <w:p w14:paraId="44553C44" w14:textId="77777777" w:rsidR="0013061D" w:rsidRDefault="003B1A6E">
      <w:pPr>
        <w:spacing w:line="360" w:lineRule="auto"/>
        <w:ind w:firstLineChars="200" w:firstLine="480"/>
        <w:rPr>
          <w:rFonts w:ascii="宋体" w:hAnsi="宋体" w:cs="微软雅黑" w:hint="eastAsia"/>
          <w:sz w:val="24"/>
          <w:szCs w:val="24"/>
        </w:rPr>
      </w:pPr>
      <w:r>
        <w:rPr>
          <w:rFonts w:ascii="宋体" w:hAnsi="宋体" w:cs="微软雅黑" w:hint="eastAsia"/>
          <w:sz w:val="24"/>
          <w:szCs w:val="24"/>
        </w:rPr>
        <w:t>重构之后的网点运营在在邮e通首页更名为厅堂服务，点击</w:t>
      </w:r>
      <w:r>
        <w:rPr>
          <w:rFonts w:ascii="宋体" w:hAnsi="宋体" w:cs="微软雅黑"/>
          <w:sz w:val="24"/>
          <w:szCs w:val="24"/>
        </w:rPr>
        <w:t>厅堂</w:t>
      </w:r>
      <w:r>
        <w:rPr>
          <w:rFonts w:ascii="宋体" w:hAnsi="宋体" w:cs="微软雅黑" w:hint="eastAsia"/>
          <w:sz w:val="24"/>
          <w:szCs w:val="24"/>
        </w:rPr>
        <w:t>服务进入厅堂服务首页，小邮助手悬浮于页面，点击圆形悬浮图标，小邮助手将</w:t>
      </w:r>
      <w:r>
        <w:rPr>
          <w:rFonts w:ascii="宋体" w:hAnsi="宋体" w:cs="微软雅黑"/>
          <w:sz w:val="24"/>
          <w:szCs w:val="24"/>
        </w:rPr>
        <w:t>变为</w:t>
      </w:r>
      <w:r>
        <w:rPr>
          <w:rFonts w:ascii="宋体" w:hAnsi="宋体" w:cs="微软雅黑" w:hint="eastAsia"/>
          <w:sz w:val="24"/>
          <w:szCs w:val="24"/>
        </w:rPr>
        <w:t>长条形状贴在屏幕边缘，点击后恢复。</w:t>
      </w:r>
    </w:p>
    <w:p w14:paraId="14F5CD41" w14:textId="77777777" w:rsidR="0013061D" w:rsidRDefault="003B1A6E">
      <w:pPr>
        <w:pStyle w:val="20"/>
        <w:spacing w:line="360" w:lineRule="auto"/>
        <w:ind w:leftChars="95" w:left="199" w:firstLineChars="95" w:firstLine="199"/>
        <w:rPr>
          <w:rFonts w:ascii="宋体" w:hAnsi="宋体" w:cs="微软雅黑" w:hint="eastAsia"/>
          <w:sz w:val="24"/>
          <w:szCs w:val="24"/>
        </w:rPr>
      </w:pPr>
      <w:r>
        <w:rPr>
          <w:noProof/>
        </w:rPr>
        <w:drawing>
          <wp:inline distT="0" distB="0" distL="114300" distR="114300" wp14:anchorId="245899AD" wp14:editId="760C3CE3">
            <wp:extent cx="5257800" cy="3154680"/>
            <wp:effectExtent l="0" t="0" r="0" b="20320"/>
            <wp:docPr id="17" name="图片 17" descr="Screenshot_20240823_09220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240823_092200_com.psbc.universal"/>
                    <pic:cNvPicPr>
                      <a:picLocks noChangeAspect="1"/>
                    </pic:cNvPicPr>
                  </pic:nvPicPr>
                  <pic:blipFill>
                    <a:blip r:embed="rId10"/>
                    <a:stretch>
                      <a:fillRect/>
                    </a:stretch>
                  </pic:blipFill>
                  <pic:spPr>
                    <a:xfrm>
                      <a:off x="0" y="0"/>
                      <a:ext cx="5257800" cy="3154680"/>
                    </a:xfrm>
                    <a:prstGeom prst="rect">
                      <a:avLst/>
                    </a:prstGeom>
                    <a:noFill/>
                    <a:ln w="9525" cap="flat" cmpd="sng">
                      <a:noFill/>
                      <a:prstDash val="solid"/>
                      <a:miter/>
                    </a:ln>
                  </pic:spPr>
                </pic:pic>
              </a:graphicData>
            </a:graphic>
          </wp:inline>
        </w:drawing>
      </w:r>
    </w:p>
    <w:p w14:paraId="34CFF435" w14:textId="77777777" w:rsidR="0013061D" w:rsidRDefault="003B1A6E">
      <w:pPr>
        <w:spacing w:line="360" w:lineRule="auto"/>
        <w:ind w:firstLineChars="200" w:firstLine="480"/>
        <w:rPr>
          <w:rFonts w:ascii="宋体" w:hAnsi="宋体" w:cs="微软雅黑" w:hint="eastAsia"/>
          <w:sz w:val="24"/>
          <w:szCs w:val="24"/>
        </w:rPr>
      </w:pPr>
      <w:r>
        <w:rPr>
          <w:rFonts w:ascii="宋体" w:hAnsi="宋体" w:cs="微软雅黑" w:hint="eastAsia"/>
          <w:sz w:val="24"/>
          <w:szCs w:val="24"/>
        </w:rPr>
        <w:lastRenderedPageBreak/>
        <w:t>如上图，左上部分为取号服务，预约查询，业务预处理，综合排队，移动授权，周边网点（待上线）等主要功能模块，左侧栏为当前排队客户，相较与老网点运营，厅堂服务将更多关注客户，通过筛选，可以快速对用户进行分类，方便柜员触达客户，点击左侧排队客户，右侧将展示客户在我行相关信息，包含基本信息，持有我行产品情况，综合营销及营销商机，后续可在此基础上进行拓展更多信息展示。</w:t>
      </w:r>
    </w:p>
    <w:p w14:paraId="28D85492" w14:textId="77777777" w:rsidR="0013061D" w:rsidRDefault="003B1A6E">
      <w:pPr>
        <w:spacing w:line="360" w:lineRule="auto"/>
        <w:ind w:left="420" w:firstLineChars="200" w:firstLine="480"/>
        <w:rPr>
          <w:rFonts w:ascii="宋体" w:hAnsi="宋体" w:cs="微软雅黑" w:hint="eastAsia"/>
          <w:sz w:val="24"/>
          <w:szCs w:val="24"/>
        </w:rPr>
      </w:pPr>
      <w:r>
        <w:rPr>
          <w:rFonts w:ascii="宋体" w:hAnsi="宋体" w:cs="微软雅黑" w:hint="eastAsia"/>
          <w:sz w:val="24"/>
          <w:szCs w:val="24"/>
        </w:rPr>
        <w:t>其中取号服务包括了身份证取号，银行卡取号等多种取号方式，用户取号后，会展示在首页左侧的排队客户中。业务预处理囊括了强化风险识别，账户限制服务登记簿查询，可疑名单查询，账户风险等级查询等，主要用于客户在柜台办理相关业务时的预处理，提升业务办理效率。点击综合排队可以查看当前网点窗口排队情况。移动授权作为厅堂服务核心功能之一，也位于首页顶部，点击进入后可以进行ITM</w:t>
      </w:r>
      <w:r>
        <w:rPr>
          <w:rFonts w:ascii="宋体" w:hAnsi="宋体" w:cs="微软雅黑"/>
          <w:sz w:val="24"/>
          <w:szCs w:val="24"/>
        </w:rPr>
        <w:t>移动</w:t>
      </w:r>
      <w:r>
        <w:rPr>
          <w:rFonts w:ascii="宋体" w:hAnsi="宋体" w:cs="微软雅黑" w:hint="eastAsia"/>
          <w:sz w:val="24"/>
          <w:szCs w:val="24"/>
        </w:rPr>
        <w:t>授权或统一柜面授权等。周边网点可以查看当前网点的周边网点，正在筹备开发中，后续上线。</w:t>
      </w:r>
    </w:p>
    <w:p w14:paraId="0E312B2D" w14:textId="77777777" w:rsidR="0013061D" w:rsidRDefault="003B1A6E">
      <w:pPr>
        <w:pStyle w:val="a4"/>
        <w:ind w:firstLine="480"/>
        <w:rPr>
          <w:rFonts w:ascii="宋体" w:eastAsia="宋体" w:hAnsi="宋体" w:cs="微软雅黑" w:hint="eastAsia"/>
          <w:sz w:val="24"/>
        </w:rPr>
      </w:pPr>
      <w:r>
        <w:rPr>
          <w:rFonts w:ascii="宋体" w:eastAsia="宋体" w:hAnsi="宋体" w:cs="微软雅黑" w:hint="eastAsia"/>
          <w:sz w:val="24"/>
        </w:rPr>
        <w:t>点击底部菜单栏更多后展示当前登陆柜员信息，及交叉引荐，数字人民币二维码推荐及岗位资格证书查询功能，点击交叉引荐进行引荐线索录入，录入之后需要在登录</w:t>
      </w:r>
      <w:r>
        <w:rPr>
          <w:rFonts w:ascii="宋体" w:eastAsia="宋体" w:hAnsi="宋体" w:cs="微软雅黑"/>
          <w:sz w:val="24"/>
        </w:rPr>
        <w:t>CRM</w:t>
      </w:r>
      <w:r>
        <w:rPr>
          <w:rFonts w:ascii="宋体" w:eastAsia="宋体" w:hAnsi="宋体" w:cs="微软雅黑" w:hint="eastAsia"/>
          <w:sz w:val="24"/>
        </w:rPr>
        <w:t>系统执行，执行完成后，登录邮e通，将在首页完成动线，如下图。</w:t>
      </w:r>
    </w:p>
    <w:p w14:paraId="0F52116D" w14:textId="77777777" w:rsidR="0013061D" w:rsidRDefault="003B1A6E">
      <w:pPr>
        <w:jc w:val="center"/>
      </w:pPr>
      <w:r>
        <w:rPr>
          <w:noProof/>
        </w:rPr>
        <w:drawing>
          <wp:inline distT="0" distB="0" distL="0" distR="0" wp14:anchorId="4E88D5C3" wp14:editId="727D7912">
            <wp:extent cx="5274310" cy="31648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5A733F4A" w14:textId="77777777" w:rsidR="0013061D" w:rsidRDefault="0013061D">
      <w:pPr>
        <w:pStyle w:val="20"/>
        <w:ind w:left="420" w:firstLine="420"/>
      </w:pPr>
    </w:p>
    <w:p w14:paraId="124FD8AC" w14:textId="77777777" w:rsidR="0013061D" w:rsidRDefault="003B1A6E">
      <w:pPr>
        <w:pStyle w:val="20"/>
        <w:spacing w:line="360" w:lineRule="auto"/>
        <w:ind w:leftChars="0" w:left="0" w:firstLineChars="0" w:firstLine="0"/>
        <w:rPr>
          <w:rFonts w:ascii="宋体" w:hAnsi="宋体" w:cs="微软雅黑" w:hint="eastAsia"/>
          <w:sz w:val="24"/>
          <w:szCs w:val="24"/>
        </w:rPr>
      </w:pPr>
      <w:r>
        <w:rPr>
          <w:noProof/>
        </w:rPr>
        <w:lastRenderedPageBreak/>
        <w:drawing>
          <wp:inline distT="0" distB="0" distL="0" distR="0" wp14:anchorId="529AA292" wp14:editId="115B9EC6">
            <wp:extent cx="5274310" cy="31648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pic:spPr>
                </pic:pic>
              </a:graphicData>
            </a:graphic>
          </wp:inline>
        </w:drawing>
      </w:r>
    </w:p>
    <w:p w14:paraId="1C37E959" w14:textId="77777777" w:rsidR="0013061D" w:rsidRDefault="003B1A6E">
      <w:pPr>
        <w:spacing w:line="360" w:lineRule="auto"/>
        <w:rPr>
          <w:rFonts w:ascii="宋体" w:hAnsi="宋体" w:cs="微软雅黑" w:hint="eastAsia"/>
          <w:sz w:val="24"/>
          <w:szCs w:val="24"/>
        </w:rPr>
      </w:pPr>
      <w:commentRangeStart w:id="9"/>
      <w:commentRangeEnd w:id="9"/>
      <w:r>
        <w:commentReference w:id="9"/>
      </w:r>
      <w:r>
        <w:rPr>
          <w:rFonts w:ascii="宋体" w:hAnsi="宋体" w:cs="微软雅黑"/>
          <w:noProof/>
          <w:sz w:val="24"/>
          <w:szCs w:val="24"/>
        </w:rPr>
        <w:drawing>
          <wp:inline distT="0" distB="0" distL="0" distR="0" wp14:anchorId="02E6BC58" wp14:editId="68D42819">
            <wp:extent cx="5274310" cy="31648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14:paraId="12C71E17" w14:textId="77777777" w:rsidR="0013061D" w:rsidRDefault="003B1A6E">
      <w:pPr>
        <w:pStyle w:val="20"/>
        <w:ind w:left="420" w:firstLine="480"/>
        <w:rPr>
          <w:rFonts w:ascii="宋体" w:hAnsi="宋体" w:cs="微软雅黑" w:hint="eastAsia"/>
          <w:sz w:val="24"/>
          <w:szCs w:val="24"/>
        </w:rPr>
      </w:pPr>
      <w:r>
        <w:rPr>
          <w:rFonts w:ascii="宋体" w:hAnsi="宋体" w:cs="微软雅黑" w:hint="eastAsia"/>
          <w:sz w:val="24"/>
          <w:szCs w:val="24"/>
        </w:rPr>
        <w:t>若登录机构为新版厅堂PAD客户视图需求内试点机构，则会展示新版客户视图，如下：</w:t>
      </w:r>
    </w:p>
    <w:p w14:paraId="7BDA1319" w14:textId="77777777" w:rsidR="0013061D" w:rsidRDefault="003B1A6E">
      <w:pPr>
        <w:pStyle w:val="20"/>
        <w:ind w:left="420" w:firstLine="420"/>
      </w:pPr>
      <w:r>
        <w:rPr>
          <w:noProof/>
        </w:rPr>
        <w:lastRenderedPageBreak/>
        <w:drawing>
          <wp:inline distT="0" distB="0" distL="0" distR="0" wp14:anchorId="2E1346C3" wp14:editId="348E851A">
            <wp:extent cx="5274310" cy="29857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7"/>
                    <a:stretch>
                      <a:fillRect/>
                    </a:stretch>
                  </pic:blipFill>
                  <pic:spPr>
                    <a:xfrm>
                      <a:off x="0" y="0"/>
                      <a:ext cx="5274310" cy="2985770"/>
                    </a:xfrm>
                    <a:prstGeom prst="rect">
                      <a:avLst/>
                    </a:prstGeom>
                  </pic:spPr>
                </pic:pic>
              </a:graphicData>
            </a:graphic>
          </wp:inline>
        </w:drawing>
      </w:r>
    </w:p>
    <w:p w14:paraId="781B8F81" w14:textId="77777777" w:rsidR="0013061D" w:rsidRDefault="003B1A6E">
      <w:pPr>
        <w:pStyle w:val="20"/>
        <w:ind w:left="420" w:firstLine="420"/>
        <w:rPr>
          <w:rFonts w:eastAsia="仿宋_GB2312"/>
          <w:sz w:val="30"/>
          <w:szCs w:val="24"/>
        </w:rPr>
      </w:pPr>
      <w:r>
        <w:rPr>
          <w:rFonts w:hint="eastAsia"/>
        </w:rPr>
        <w:t>具体介绍详见</w:t>
      </w:r>
      <w:hyperlink w:anchor="_优化PAD客户视图" w:history="1">
        <w:r>
          <w:rPr>
            <w:rStyle w:val="ac"/>
            <w:rFonts w:hint="eastAsia"/>
          </w:rPr>
          <w:t>1</w:t>
        </w:r>
        <w:r>
          <w:rPr>
            <w:rStyle w:val="ac"/>
          </w:rPr>
          <w:t xml:space="preserve">.31 </w:t>
        </w:r>
        <w:r>
          <w:rPr>
            <w:rStyle w:val="ac"/>
          </w:rPr>
          <w:t>优化</w:t>
        </w:r>
        <w:r>
          <w:rPr>
            <w:rStyle w:val="ac"/>
            <w:rFonts w:hint="eastAsia"/>
          </w:rPr>
          <w:t>PAD</w:t>
        </w:r>
        <w:r>
          <w:rPr>
            <w:rStyle w:val="ac"/>
          </w:rPr>
          <w:t>客户</w:t>
        </w:r>
        <w:r>
          <w:rPr>
            <w:rStyle w:val="ac"/>
            <w:rFonts w:hint="eastAsia"/>
          </w:rPr>
          <w:t>视图</w:t>
        </w:r>
      </w:hyperlink>
      <w:r>
        <w:br w:type="page"/>
      </w:r>
    </w:p>
    <w:p w14:paraId="545D3795" w14:textId="77777777" w:rsidR="0013061D" w:rsidRDefault="003B1A6E">
      <w:pPr>
        <w:pStyle w:val="1"/>
      </w:pPr>
      <w:bookmarkStart w:id="10" w:name="_Toc180412006"/>
      <w:bookmarkStart w:id="11" w:name="_Toc196225571"/>
      <w:r>
        <w:rPr>
          <w:rFonts w:hint="eastAsia"/>
        </w:rPr>
        <w:lastRenderedPageBreak/>
        <w:t>功能分析</w:t>
      </w:r>
      <w:bookmarkEnd w:id="10"/>
      <w:bookmarkEnd w:id="11"/>
    </w:p>
    <w:p w14:paraId="172A2261" w14:textId="77777777" w:rsidR="0013061D" w:rsidRDefault="003B1A6E">
      <w:pPr>
        <w:pStyle w:val="2"/>
      </w:pPr>
      <w:bookmarkStart w:id="12" w:name="_Toc83095764"/>
      <w:bookmarkStart w:id="13" w:name="_Toc7665"/>
      <w:bookmarkStart w:id="14" w:name="_Toc180412007"/>
      <w:bookmarkStart w:id="15" w:name="_Toc196225572"/>
      <w:bookmarkStart w:id="16" w:name="_Toc12899"/>
      <w:bookmarkStart w:id="17" w:name="_Toc31967"/>
      <w:bookmarkStart w:id="18" w:name="_Toc1363"/>
      <w:bookmarkStart w:id="19" w:name="_Toc6649_WPSOffice_Level2"/>
      <w:bookmarkStart w:id="20" w:name="_Toc2103"/>
      <w:bookmarkStart w:id="21" w:name="_Toc6579_WPSOffice_Level2"/>
      <w:bookmarkStart w:id="22" w:name="_Toc8087"/>
      <w:bookmarkStart w:id="23" w:name="_Toc15696"/>
      <w:bookmarkStart w:id="24" w:name="_Toc7714"/>
      <w:bookmarkStart w:id="25" w:name="_Toc31024"/>
      <w:bookmarkStart w:id="26" w:name="_Toc1416"/>
      <w:bookmarkStart w:id="27" w:name="_Toc18757"/>
      <w:bookmarkStart w:id="28" w:name="_Toc8276"/>
      <w:bookmarkStart w:id="29" w:name="_Toc11953"/>
      <w:bookmarkStart w:id="30" w:name="_Toc1685296755"/>
      <w:r>
        <w:t>账户限制服务登记簿查询</w:t>
      </w:r>
      <w:bookmarkEnd w:id="12"/>
      <w:bookmarkEnd w:id="13"/>
      <w:commentRangeStart w:id="31"/>
      <w:commentRangeEnd w:id="31"/>
      <w:r>
        <w:commentReference w:id="31"/>
      </w:r>
      <w:bookmarkEnd w:id="14"/>
      <w:bookmarkEnd w:id="15"/>
    </w:p>
    <w:p w14:paraId="27016937" w14:textId="77777777" w:rsidR="0013061D" w:rsidRDefault="003B1A6E">
      <w:pPr>
        <w:pStyle w:val="3"/>
      </w:pPr>
      <w:bookmarkStart w:id="32" w:name="_Toc180412008"/>
      <w:bookmarkStart w:id="33" w:name="_Toc196225573"/>
      <w:r>
        <w:rPr>
          <w:rFonts w:hint="eastAsia"/>
        </w:rPr>
        <w:t>功能描述</w:t>
      </w:r>
      <w:bookmarkEnd w:id="32"/>
      <w:bookmarkEnd w:id="33"/>
    </w:p>
    <w:p w14:paraId="7C2E3699" w14:textId="592C5A93" w:rsidR="0013061D" w:rsidRDefault="00A76759">
      <w:pPr>
        <w:spacing w:line="20" w:lineRule="atLeast"/>
        <w:ind w:firstLineChars="200" w:firstLine="480"/>
        <w:rPr>
          <w:rFonts w:ascii="宋体" w:cs="宋体"/>
        </w:rPr>
      </w:pPr>
      <w:ins w:id="34" w:author="正君 王" w:date="2025-09-02T16:22:00Z" w16du:dateUtc="2025-09-02T08:22:00Z">
        <w:r>
          <w:rPr>
            <w:rFonts w:ascii="宋体" w:cs="宋体" w:hint="eastAsia"/>
            <w:color w:val="000000"/>
            <w:sz w:val="24"/>
          </w:rPr>
          <w:t>1111</w:t>
        </w:r>
      </w:ins>
      <w:r w:rsidR="003B1A6E">
        <w:rPr>
          <w:rFonts w:ascii="宋体" w:cs="宋体" w:hint="eastAsia"/>
          <w:color w:val="000000"/>
          <w:sz w:val="24"/>
        </w:rPr>
        <w:t>用于</w:t>
      </w:r>
      <w:r w:rsidR="003B1A6E">
        <w:rPr>
          <w:rFonts w:ascii="宋体" w:cs="宋体" w:hint="eastAsia"/>
          <w:sz w:val="24"/>
        </w:rPr>
        <w:t>查询业务受限账户状态信息，包括限制非柜面交易（新增客户6个月未发生交易、一手机号对应多个客户、涉案账户、惩戒客户）、账户停用以及查询账户被限制服务的原因，当查询无数据时，增加提示语。</w:t>
      </w:r>
    </w:p>
    <w:p w14:paraId="13F180B3" w14:textId="77777777" w:rsidR="0013061D" w:rsidRDefault="003B1A6E">
      <w:pPr>
        <w:pStyle w:val="3"/>
      </w:pPr>
      <w:bookmarkStart w:id="35" w:name="_Toc180412009"/>
      <w:bookmarkStart w:id="36" w:name="_Toc196225574"/>
      <w:r>
        <w:rPr>
          <w:rFonts w:hint="eastAsia"/>
        </w:rPr>
        <w:t>操作权限</w:t>
      </w:r>
      <w:bookmarkEnd w:id="35"/>
      <w:bookmarkEnd w:id="36"/>
    </w:p>
    <w:p w14:paraId="32E302E8"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49F35ABE"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17ED0A69"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7BB51A62"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w:t>
      </w:r>
      <w:r>
        <w:rPr>
          <w:rFonts w:ascii="宋体" w:hAnsi="宋体" w:cs="宋体"/>
          <w:sz w:val="24"/>
          <w:szCs w:val="24"/>
        </w:rPr>
        <w:t>邮e通厅堂服务</w:t>
      </w:r>
      <w:r>
        <w:rPr>
          <w:rFonts w:ascii="宋体" w:hAnsi="宋体" w:cs="宋体" w:hint="eastAsia"/>
          <w:sz w:val="24"/>
          <w:szCs w:val="24"/>
        </w:rPr>
        <w:t>操作员</w:t>
      </w:r>
    </w:p>
    <w:p w14:paraId="6DC2234D"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授权人员身份:营业主管</w:t>
      </w:r>
    </w:p>
    <w:p w14:paraId="4BD12AFF"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326B5360"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5A6A6270"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全国自营网点</w:t>
      </w:r>
    </w:p>
    <w:p w14:paraId="3E4F575A" w14:textId="77777777" w:rsidR="0013061D" w:rsidRDefault="003B1A6E">
      <w:pPr>
        <w:pStyle w:val="3"/>
      </w:pPr>
      <w:bookmarkStart w:id="37" w:name="_Toc180412010"/>
      <w:bookmarkStart w:id="38" w:name="_Toc196225575"/>
      <w:r>
        <w:rPr>
          <w:rFonts w:hint="eastAsia"/>
        </w:rPr>
        <w:t>操作流程</w:t>
      </w:r>
      <w:bookmarkEnd w:id="37"/>
      <w:bookmarkEnd w:id="38"/>
    </w:p>
    <w:p w14:paraId="04D6EA6C" w14:textId="77777777" w:rsidR="0013061D" w:rsidRDefault="003B1A6E">
      <w:pPr>
        <w:ind w:firstLine="480"/>
      </w:pPr>
      <w:r>
        <w:rPr>
          <w:rFonts w:hint="eastAsia"/>
        </w:rPr>
        <w:t>1</w:t>
      </w:r>
      <w:r>
        <w:t>.</w:t>
      </w:r>
      <w:r>
        <w:rPr>
          <w:rFonts w:hint="eastAsia"/>
        </w:rPr>
        <w:t>进入业务预处理，选择账户限制服务登记簿查询</w:t>
      </w:r>
    </w:p>
    <w:p w14:paraId="43EBD2BA" w14:textId="77777777" w:rsidR="0013061D" w:rsidRDefault="003B1A6E">
      <w:pPr>
        <w:pStyle w:val="a4"/>
        <w:spacing w:line="360" w:lineRule="auto"/>
        <w:ind w:firstLine="600"/>
        <w:rPr>
          <w:rFonts w:ascii="宋体" w:eastAsia="宋体" w:hAnsi="宋体" w:cs="宋体" w:hint="eastAsia"/>
          <w:sz w:val="24"/>
        </w:rPr>
      </w:pPr>
      <w:r>
        <w:rPr>
          <w:noProof/>
        </w:rPr>
        <w:drawing>
          <wp:inline distT="0" distB="0" distL="0" distR="0" wp14:anchorId="5A94FD40" wp14:editId="20C4730B">
            <wp:extent cx="5274310" cy="316484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9000AD4" w14:textId="77777777" w:rsidR="0013061D" w:rsidRDefault="003B1A6E">
      <w:pPr>
        <w:ind w:firstLine="480"/>
      </w:pPr>
      <w:r>
        <w:lastRenderedPageBreak/>
        <w:t xml:space="preserve">  2.</w:t>
      </w:r>
      <w:r>
        <w:rPr>
          <w:rFonts w:hint="eastAsia"/>
        </w:rPr>
        <w:t>输入查询信息，选择数据显示形式，点击查询，当查询无数据时，增加提示语。</w:t>
      </w:r>
    </w:p>
    <w:p w14:paraId="21AC3804" w14:textId="77777777" w:rsidR="0013061D" w:rsidRDefault="0013061D"/>
    <w:p w14:paraId="66EDB27D" w14:textId="77777777" w:rsidR="0013061D" w:rsidRDefault="003B1A6E">
      <w:pPr>
        <w:pStyle w:val="a4"/>
        <w:spacing w:line="360" w:lineRule="auto"/>
        <w:ind w:firstLine="600"/>
        <w:rPr>
          <w:rFonts w:ascii="宋体" w:eastAsia="宋体" w:hAnsi="宋体" w:cs="宋体" w:hint="eastAsia"/>
          <w:sz w:val="24"/>
        </w:rPr>
      </w:pPr>
      <w:r>
        <w:rPr>
          <w:noProof/>
        </w:rPr>
        <w:drawing>
          <wp:inline distT="0" distB="0" distL="114300" distR="114300" wp14:anchorId="2B7E2AF7" wp14:editId="22430186">
            <wp:extent cx="4831080" cy="2898775"/>
            <wp:effectExtent l="0" t="0" r="20320" b="22225"/>
            <wp:docPr id="1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pic:cNvPicPr>
                      <a:picLocks noChangeAspect="1"/>
                    </pic:cNvPicPr>
                  </pic:nvPicPr>
                  <pic:blipFill>
                    <a:blip r:embed="rId19"/>
                    <a:stretch>
                      <a:fillRect/>
                    </a:stretch>
                  </pic:blipFill>
                  <pic:spPr>
                    <a:xfrm>
                      <a:off x="0" y="0"/>
                      <a:ext cx="4831080" cy="2898775"/>
                    </a:xfrm>
                    <a:prstGeom prst="rect">
                      <a:avLst/>
                    </a:prstGeom>
                    <a:noFill/>
                    <a:ln cap="flat" cmpd="sng">
                      <a:noFill/>
                      <a:prstDash val="solid"/>
                      <a:round/>
                    </a:ln>
                  </pic:spPr>
                </pic:pic>
              </a:graphicData>
            </a:graphic>
          </wp:inline>
        </w:drawing>
      </w:r>
    </w:p>
    <w:p w14:paraId="47E558BA" w14:textId="77777777" w:rsidR="0013061D" w:rsidRDefault="003B1A6E">
      <w:pPr>
        <w:jc w:val="center"/>
      </w:pPr>
      <w:r>
        <w:rPr>
          <w:rFonts w:hint="eastAsia"/>
          <w:noProof/>
        </w:rPr>
        <w:drawing>
          <wp:inline distT="0" distB="0" distL="0" distR="0" wp14:anchorId="7F9E4991" wp14:editId="76794259">
            <wp:extent cx="5274310" cy="31648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4899FF3" w14:textId="77777777" w:rsidR="0013061D" w:rsidRDefault="003B1A6E">
      <w:pPr>
        <w:pStyle w:val="20"/>
        <w:ind w:leftChars="0" w:left="0" w:firstLineChars="0" w:firstLine="0"/>
      </w:pPr>
      <w:r>
        <w:rPr>
          <w:rFonts w:hint="eastAsia"/>
          <w:noProof/>
        </w:rPr>
        <w:lastRenderedPageBreak/>
        <w:drawing>
          <wp:inline distT="0" distB="0" distL="0" distR="0" wp14:anchorId="24F34825" wp14:editId="24237801">
            <wp:extent cx="5274310" cy="31648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ECA18F2" w14:textId="77777777" w:rsidR="0013061D" w:rsidRDefault="003B1A6E">
      <w:pPr>
        <w:ind w:firstLine="480"/>
      </w:pPr>
      <w:r>
        <w:t xml:space="preserve">  3.</w:t>
      </w:r>
      <w:r>
        <w:rPr>
          <w:rFonts w:hint="eastAsia"/>
        </w:rPr>
        <w:t>在查询出的列表选择一条数据，点击详情，可以查看限制详情</w:t>
      </w:r>
    </w:p>
    <w:p w14:paraId="5A2BFCCA" w14:textId="77777777" w:rsidR="0013061D" w:rsidRDefault="003B1A6E">
      <w:pPr>
        <w:pStyle w:val="a4"/>
        <w:spacing w:line="360" w:lineRule="auto"/>
        <w:ind w:firstLine="600"/>
        <w:rPr>
          <w:rFonts w:ascii="宋体" w:eastAsia="宋体" w:hAnsi="宋体" w:cs="宋体" w:hint="eastAsia"/>
          <w:sz w:val="24"/>
        </w:rPr>
      </w:pPr>
      <w:r>
        <w:rPr>
          <w:noProof/>
        </w:rPr>
        <w:drawing>
          <wp:inline distT="0" distB="0" distL="114300" distR="114300" wp14:anchorId="7FBF798E" wp14:editId="6FA72974">
            <wp:extent cx="4749165" cy="2849245"/>
            <wp:effectExtent l="0" t="0" r="0" b="8255"/>
            <wp:docPr id="1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
                    <pic:cNvPicPr>
                      <a:picLocks noChangeAspect="1"/>
                    </pic:cNvPicPr>
                  </pic:nvPicPr>
                  <pic:blipFill>
                    <a:blip r:embed="rId22"/>
                    <a:stretch>
                      <a:fillRect/>
                    </a:stretch>
                  </pic:blipFill>
                  <pic:spPr>
                    <a:xfrm>
                      <a:off x="0" y="0"/>
                      <a:ext cx="4775383" cy="2865230"/>
                    </a:xfrm>
                    <a:prstGeom prst="rect">
                      <a:avLst/>
                    </a:prstGeom>
                    <a:noFill/>
                    <a:ln cap="flat" cmpd="sng">
                      <a:noFill/>
                      <a:prstDash val="solid"/>
                      <a:round/>
                    </a:ln>
                  </pic:spPr>
                </pic:pic>
              </a:graphicData>
            </a:graphic>
          </wp:inline>
        </w:drawing>
      </w:r>
    </w:p>
    <w:p w14:paraId="648DBB68" w14:textId="77777777" w:rsidR="0013061D" w:rsidRDefault="003B1A6E">
      <w:pPr>
        <w:pStyle w:val="3"/>
      </w:pPr>
      <w:bookmarkStart w:id="39" w:name="_Toc180412011"/>
      <w:bookmarkStart w:id="40" w:name="_Toc196225576"/>
      <w:r>
        <w:rPr>
          <w:rFonts w:hint="eastAsia"/>
        </w:rPr>
        <w:t>注意事项</w:t>
      </w:r>
      <w:bookmarkEnd w:id="39"/>
      <w:bookmarkEnd w:id="40"/>
    </w:p>
    <w:p w14:paraId="2C5B5F72"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p w14:paraId="48696A03" w14:textId="77777777" w:rsidR="0013061D" w:rsidRDefault="003B1A6E">
      <w:pPr>
        <w:pStyle w:val="2"/>
      </w:pPr>
      <w:bookmarkStart w:id="41" w:name="_Toc180412012"/>
      <w:bookmarkStart w:id="42" w:name="_Toc196225577"/>
      <w:r>
        <w:rPr>
          <w:rFonts w:hint="eastAsia"/>
        </w:rPr>
        <w:t>特殊事项限制服务登记薄</w:t>
      </w:r>
      <w:r>
        <w:t>查询</w:t>
      </w:r>
      <w:bookmarkEnd w:id="41"/>
      <w:bookmarkEnd w:id="42"/>
    </w:p>
    <w:p w14:paraId="0F14C784" w14:textId="77777777" w:rsidR="0013061D" w:rsidRDefault="003B1A6E">
      <w:pPr>
        <w:pStyle w:val="3"/>
      </w:pPr>
      <w:bookmarkStart w:id="43" w:name="_Toc180412013"/>
      <w:bookmarkStart w:id="44" w:name="_Toc196225578"/>
      <w:r>
        <w:rPr>
          <w:rFonts w:hint="eastAsia"/>
        </w:rPr>
        <w:t>功能描述</w:t>
      </w:r>
      <w:bookmarkEnd w:id="43"/>
      <w:bookmarkEnd w:id="44"/>
    </w:p>
    <w:p w14:paraId="2B36BEF0" w14:textId="77777777" w:rsidR="0013061D" w:rsidRDefault="003B1A6E">
      <w:pPr>
        <w:ind w:firstLineChars="200" w:firstLine="480"/>
        <w:rPr>
          <w:rFonts w:ascii="宋体" w:cs="宋体"/>
        </w:rPr>
      </w:pPr>
      <w:r>
        <w:rPr>
          <w:rFonts w:ascii="宋体" w:cs="宋体" w:hint="eastAsia"/>
          <w:sz w:val="24"/>
        </w:rPr>
        <w:t>查询账户的</w:t>
      </w:r>
      <w:r>
        <w:t>特殊事项限制服务登记簿</w:t>
      </w:r>
      <w:r>
        <w:rPr>
          <w:rFonts w:ascii="宋体" w:cs="宋体" w:hint="eastAsia"/>
          <w:sz w:val="24"/>
        </w:rPr>
        <w:t>。</w:t>
      </w:r>
    </w:p>
    <w:p w14:paraId="6E47C890" w14:textId="77777777" w:rsidR="0013061D" w:rsidRDefault="003B1A6E">
      <w:pPr>
        <w:pStyle w:val="3"/>
      </w:pPr>
      <w:bookmarkStart w:id="45" w:name="_Toc180412014"/>
      <w:bookmarkStart w:id="46" w:name="_Toc196225579"/>
      <w:r>
        <w:rPr>
          <w:rFonts w:hint="eastAsia"/>
        </w:rPr>
        <w:lastRenderedPageBreak/>
        <w:t>操作权限</w:t>
      </w:r>
      <w:bookmarkEnd w:id="45"/>
      <w:bookmarkEnd w:id="46"/>
    </w:p>
    <w:p w14:paraId="52E6322D"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641FB78C"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2FD14F7A"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0BE2B817"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w:t>
      </w:r>
      <w:r>
        <w:rPr>
          <w:rFonts w:ascii="宋体" w:hAnsi="宋体" w:cs="宋体"/>
          <w:sz w:val="24"/>
          <w:szCs w:val="24"/>
        </w:rPr>
        <w:t>邮e通厅堂服务</w:t>
      </w:r>
      <w:r>
        <w:rPr>
          <w:rFonts w:ascii="宋体" w:hAnsi="宋体" w:cs="宋体" w:hint="eastAsia"/>
          <w:sz w:val="24"/>
          <w:szCs w:val="24"/>
        </w:rPr>
        <w:t>操作员</w:t>
      </w:r>
    </w:p>
    <w:p w14:paraId="13BD09BF"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授权人员身份:营业主管</w:t>
      </w:r>
    </w:p>
    <w:p w14:paraId="562BB17D"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6544DEBA"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1E216901"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全国自营网点</w:t>
      </w:r>
    </w:p>
    <w:p w14:paraId="02C60044" w14:textId="77777777" w:rsidR="0013061D" w:rsidRDefault="003B1A6E">
      <w:pPr>
        <w:pStyle w:val="3"/>
      </w:pPr>
      <w:bookmarkStart w:id="47" w:name="_Toc180412015"/>
      <w:bookmarkStart w:id="48" w:name="_Toc196225580"/>
      <w:r>
        <w:rPr>
          <w:rFonts w:hint="eastAsia"/>
        </w:rPr>
        <w:t>操作流程</w:t>
      </w:r>
      <w:bookmarkEnd w:id="47"/>
      <w:bookmarkEnd w:id="48"/>
    </w:p>
    <w:p w14:paraId="0104ED53" w14:textId="77777777" w:rsidR="0013061D" w:rsidRDefault="003B1A6E">
      <w:pPr>
        <w:ind w:firstLine="480"/>
      </w:pPr>
      <w:r>
        <w:rPr>
          <w:rFonts w:hint="eastAsia"/>
        </w:rPr>
        <w:t>1</w:t>
      </w:r>
      <w:r>
        <w:t>.</w:t>
      </w:r>
      <w:r>
        <w:rPr>
          <w:rFonts w:hint="eastAsia"/>
        </w:rPr>
        <w:t>进入业务预处理，选择特殊事项限制服务登记簿查询</w:t>
      </w:r>
    </w:p>
    <w:p w14:paraId="35113A9C" w14:textId="77777777" w:rsidR="0013061D" w:rsidRDefault="003B1A6E">
      <w:pPr>
        <w:pStyle w:val="a4"/>
        <w:spacing w:line="360" w:lineRule="auto"/>
        <w:ind w:firstLine="600"/>
        <w:rPr>
          <w:rFonts w:ascii="宋体" w:eastAsia="宋体" w:hAnsi="宋体" w:cs="宋体" w:hint="eastAsia"/>
          <w:sz w:val="24"/>
        </w:rPr>
      </w:pPr>
      <w:r>
        <w:rPr>
          <w:noProof/>
        </w:rPr>
        <w:drawing>
          <wp:inline distT="0" distB="0" distL="114300" distR="114300" wp14:anchorId="7AEE447E" wp14:editId="21C691A2">
            <wp:extent cx="4973955" cy="2984500"/>
            <wp:effectExtent l="0" t="0" r="4444" b="12700"/>
            <wp:docPr id="1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pic:cNvPicPr>
                      <a:picLocks noChangeAspect="1"/>
                    </pic:cNvPicPr>
                  </pic:nvPicPr>
                  <pic:blipFill>
                    <a:blip r:embed="rId23"/>
                    <a:stretch>
                      <a:fillRect/>
                    </a:stretch>
                  </pic:blipFill>
                  <pic:spPr>
                    <a:xfrm>
                      <a:off x="0" y="0"/>
                      <a:ext cx="4973955" cy="2984500"/>
                    </a:xfrm>
                    <a:prstGeom prst="rect">
                      <a:avLst/>
                    </a:prstGeom>
                    <a:noFill/>
                    <a:ln cap="flat" cmpd="sng">
                      <a:noFill/>
                      <a:prstDash val="solid"/>
                      <a:round/>
                    </a:ln>
                  </pic:spPr>
                </pic:pic>
              </a:graphicData>
            </a:graphic>
          </wp:inline>
        </w:drawing>
      </w:r>
    </w:p>
    <w:p w14:paraId="710238A5" w14:textId="77777777" w:rsidR="0013061D" w:rsidRDefault="003B1A6E">
      <w:pPr>
        <w:ind w:firstLine="480"/>
      </w:pPr>
      <w:r>
        <w:t xml:space="preserve">  2.</w:t>
      </w:r>
      <w:r>
        <w:rPr>
          <w:rFonts w:hint="eastAsia"/>
        </w:rPr>
        <w:t>输入查询信息，选择数据显示形式，点击查询</w:t>
      </w:r>
    </w:p>
    <w:p w14:paraId="7D441806" w14:textId="77777777" w:rsidR="0013061D" w:rsidRDefault="0013061D"/>
    <w:p w14:paraId="385A8D00" w14:textId="77777777" w:rsidR="0013061D" w:rsidRDefault="003B1A6E">
      <w:pPr>
        <w:pStyle w:val="a4"/>
        <w:spacing w:line="360" w:lineRule="auto"/>
        <w:ind w:firstLine="600"/>
        <w:rPr>
          <w:rFonts w:ascii="宋体" w:eastAsia="宋体" w:hAnsi="宋体" w:cs="宋体" w:hint="eastAsia"/>
          <w:sz w:val="24"/>
        </w:rPr>
      </w:pPr>
      <w:r>
        <w:rPr>
          <w:noProof/>
        </w:rPr>
        <w:lastRenderedPageBreak/>
        <w:drawing>
          <wp:inline distT="0" distB="0" distL="114300" distR="114300" wp14:anchorId="59CDB111" wp14:editId="430EC260">
            <wp:extent cx="5048250" cy="3029585"/>
            <wp:effectExtent l="0" t="0" r="5715" b="18415"/>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24"/>
                    <a:stretch>
                      <a:fillRect/>
                    </a:stretch>
                  </pic:blipFill>
                  <pic:spPr>
                    <a:xfrm>
                      <a:off x="0" y="0"/>
                      <a:ext cx="5048884" cy="3029585"/>
                    </a:xfrm>
                    <a:prstGeom prst="rect">
                      <a:avLst/>
                    </a:prstGeom>
                    <a:noFill/>
                    <a:ln cap="flat" cmpd="sng">
                      <a:noFill/>
                      <a:prstDash val="solid"/>
                      <a:round/>
                    </a:ln>
                  </pic:spPr>
                </pic:pic>
              </a:graphicData>
            </a:graphic>
          </wp:inline>
        </w:drawing>
      </w:r>
    </w:p>
    <w:p w14:paraId="04E0055B" w14:textId="77777777" w:rsidR="0013061D" w:rsidRDefault="003B1A6E">
      <w:pPr>
        <w:ind w:firstLine="480"/>
      </w:pPr>
      <w:r>
        <w:t xml:space="preserve">  3.</w:t>
      </w:r>
      <w:r>
        <w:rPr>
          <w:rFonts w:hint="eastAsia"/>
        </w:rPr>
        <w:t>在查询出的列表选择一条数据，点击详情，可以查看限制详情</w:t>
      </w:r>
    </w:p>
    <w:p w14:paraId="213A2B0F" w14:textId="77777777" w:rsidR="0013061D" w:rsidRDefault="003B1A6E">
      <w:pPr>
        <w:pStyle w:val="a4"/>
        <w:spacing w:line="360" w:lineRule="auto"/>
        <w:ind w:firstLine="600"/>
        <w:rPr>
          <w:rFonts w:ascii="宋体" w:eastAsia="宋体" w:hAnsi="宋体" w:cs="宋体" w:hint="eastAsia"/>
          <w:sz w:val="24"/>
        </w:rPr>
      </w:pPr>
      <w:r>
        <w:rPr>
          <w:noProof/>
        </w:rPr>
        <w:drawing>
          <wp:inline distT="0" distB="0" distL="114300" distR="114300" wp14:anchorId="2843B79D" wp14:editId="48E7DA9A">
            <wp:extent cx="4926330" cy="2955290"/>
            <wp:effectExtent l="0" t="0" r="7620" b="0"/>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25"/>
                    <a:stretch>
                      <a:fillRect/>
                    </a:stretch>
                  </pic:blipFill>
                  <pic:spPr>
                    <a:xfrm>
                      <a:off x="0" y="0"/>
                      <a:ext cx="4933148" cy="2959889"/>
                    </a:xfrm>
                    <a:prstGeom prst="rect">
                      <a:avLst/>
                    </a:prstGeom>
                    <a:noFill/>
                    <a:ln cap="flat" cmpd="sng">
                      <a:noFill/>
                      <a:prstDash val="solid"/>
                      <a:round/>
                    </a:ln>
                  </pic:spPr>
                </pic:pic>
              </a:graphicData>
            </a:graphic>
          </wp:inline>
        </w:drawing>
      </w:r>
    </w:p>
    <w:p w14:paraId="4F929E5D" w14:textId="77777777" w:rsidR="0013061D" w:rsidRDefault="003B1A6E">
      <w:pPr>
        <w:pStyle w:val="3"/>
      </w:pPr>
      <w:bookmarkStart w:id="49" w:name="_Toc180412016"/>
      <w:bookmarkStart w:id="50" w:name="_Toc196225581"/>
      <w:r>
        <w:rPr>
          <w:rFonts w:hint="eastAsia"/>
        </w:rPr>
        <w:t>注意事项</w:t>
      </w:r>
      <w:bookmarkEnd w:id="49"/>
      <w:bookmarkEnd w:id="50"/>
    </w:p>
    <w:p w14:paraId="46D22D4D"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p w14:paraId="0820C2CF" w14:textId="77777777" w:rsidR="0013061D" w:rsidRDefault="003B1A6E">
      <w:pPr>
        <w:pStyle w:val="2"/>
      </w:pPr>
      <w:bookmarkStart w:id="51" w:name="_Toc180412017"/>
      <w:bookmarkStart w:id="52" w:name="_Toc196225582"/>
      <w:r>
        <w:rPr>
          <w:rFonts w:hint="eastAsia"/>
        </w:rPr>
        <w:lastRenderedPageBreak/>
        <w:t>解控跨机构核实</w:t>
      </w:r>
      <w:bookmarkEnd w:id="51"/>
      <w:bookmarkEnd w:id="52"/>
    </w:p>
    <w:p w14:paraId="6BDE3EE3" w14:textId="77777777" w:rsidR="0013061D" w:rsidRDefault="003B1A6E">
      <w:pPr>
        <w:pStyle w:val="3"/>
      </w:pPr>
      <w:bookmarkStart w:id="53" w:name="_Toc180412018"/>
      <w:bookmarkStart w:id="54" w:name="_Toc196225583"/>
      <w:r>
        <w:rPr>
          <w:rFonts w:hint="eastAsia"/>
        </w:rPr>
        <w:t>功能描述</w:t>
      </w:r>
      <w:bookmarkEnd w:id="53"/>
      <w:bookmarkEnd w:id="54"/>
    </w:p>
    <w:p w14:paraId="481F7370" w14:textId="77777777" w:rsidR="0013061D" w:rsidRDefault="003B1A6E">
      <w:pPr>
        <w:pStyle w:val="index61"/>
        <w:spacing w:line="360" w:lineRule="auto"/>
        <w:ind w:leftChars="0" w:left="0" w:firstLine="420"/>
      </w:pPr>
      <w:r>
        <w:rPr>
          <w:rFonts w:ascii="宋体" w:cs="宋体" w:hint="eastAsia"/>
          <w:sz w:val="24"/>
          <w:szCs w:val="24"/>
        </w:rPr>
        <w:t>当客户申请解除账户管控时，受理行进入【账户限制服务查询】交易，查询账户限制情况，如需获得账户管控行是否允许解除账户管控意见时，在受限列表中选中需管控行核实的限制记录，发起【解控跨机构核实】，移动展业将发起核实内容推送到管控行。管控行收到【待办事项】后，在T+1日内根据核实情况，通过【账户限制服务查询】交易的【解控跨机构核实】功能，回复解控核实意见。移动展业将回复核实推送到受理行，受理行根据回复结果进行下一步处理。系统支持各机构查询本机构和具体账号发起核实、回复的解控核实记录(解控跨机构核实试点：已全国推广)。</w:t>
      </w:r>
    </w:p>
    <w:p w14:paraId="799C7BF5" w14:textId="77777777" w:rsidR="0013061D" w:rsidRDefault="0013061D">
      <w:pPr>
        <w:ind w:firstLineChars="200" w:firstLine="420"/>
        <w:rPr>
          <w:rFonts w:ascii="宋体" w:cs="宋体"/>
        </w:rPr>
      </w:pPr>
    </w:p>
    <w:p w14:paraId="034C51E8" w14:textId="77777777" w:rsidR="0013061D" w:rsidRDefault="003B1A6E">
      <w:pPr>
        <w:pStyle w:val="3"/>
      </w:pPr>
      <w:bookmarkStart w:id="55" w:name="_Toc180412019"/>
      <w:bookmarkStart w:id="56" w:name="_Toc196225584"/>
      <w:r>
        <w:rPr>
          <w:rFonts w:hint="eastAsia"/>
        </w:rPr>
        <w:t>操作权限</w:t>
      </w:r>
      <w:bookmarkEnd w:id="55"/>
      <w:bookmarkEnd w:id="56"/>
    </w:p>
    <w:p w14:paraId="21EED3FA"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6246D51E"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526AD2B0"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67218E44"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操作人员身份:厅堂服务操作员</w:t>
      </w:r>
    </w:p>
    <w:p w14:paraId="0D5BA8DD"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授权人员身份:无</w:t>
      </w:r>
    </w:p>
    <w:p w14:paraId="1069D7D1"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478922E0"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730BBCD2"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全国自营网点</w:t>
      </w:r>
    </w:p>
    <w:p w14:paraId="2457AF24" w14:textId="77777777" w:rsidR="0013061D" w:rsidRDefault="003B1A6E">
      <w:pPr>
        <w:pStyle w:val="3"/>
      </w:pPr>
      <w:bookmarkStart w:id="57" w:name="_Toc180412020"/>
      <w:bookmarkStart w:id="58" w:name="_Toc196225585"/>
      <w:r>
        <w:rPr>
          <w:rFonts w:hint="eastAsia"/>
        </w:rPr>
        <w:t>操作流程</w:t>
      </w:r>
      <w:bookmarkEnd w:id="57"/>
      <w:bookmarkEnd w:id="58"/>
    </w:p>
    <w:p w14:paraId="52E6AC74" w14:textId="77777777" w:rsidR="0013061D" w:rsidRDefault="003B1A6E">
      <w:pPr>
        <w:ind w:left="420" w:firstLine="480"/>
      </w:pPr>
      <w:r>
        <w:rPr>
          <w:rFonts w:hint="eastAsia"/>
        </w:rPr>
        <w:t>1</w:t>
      </w:r>
      <w:r>
        <w:t>.</w:t>
      </w:r>
      <w:r>
        <w:rPr>
          <w:rFonts w:hint="eastAsia"/>
        </w:rPr>
        <w:t>进入业务预处理，选择账户限制服务登记簿查询</w:t>
      </w:r>
      <w:r>
        <w:rPr>
          <w:rFonts w:hint="eastAsia"/>
        </w:rPr>
        <w:t>/</w:t>
      </w:r>
      <w:r>
        <w:rPr>
          <w:rFonts w:hint="eastAsia"/>
        </w:rPr>
        <w:t>也可点击</w:t>
      </w:r>
      <w:r>
        <w:rPr>
          <w:rFonts w:hint="eastAsia"/>
        </w:rPr>
        <w:t>pad</w:t>
      </w:r>
      <w:r>
        <w:rPr>
          <w:rFonts w:hint="eastAsia"/>
        </w:rPr>
        <w:t>顶部通知直接进入账户限制服务登记簿查询</w:t>
      </w:r>
    </w:p>
    <w:p w14:paraId="7672B6B4" w14:textId="77777777" w:rsidR="0013061D" w:rsidRDefault="003B1A6E">
      <w:pPr>
        <w:pStyle w:val="a4"/>
        <w:spacing w:line="360" w:lineRule="auto"/>
        <w:ind w:firstLine="600"/>
        <w:rPr>
          <w:rFonts w:ascii="宋体" w:eastAsia="宋体" w:hAnsi="宋体" w:cs="宋体" w:hint="eastAsia"/>
          <w:sz w:val="24"/>
        </w:rPr>
      </w:pPr>
      <w:r>
        <w:rPr>
          <w:noProof/>
        </w:rPr>
        <w:lastRenderedPageBreak/>
        <w:drawing>
          <wp:inline distT="0" distB="0" distL="114300" distR="114300" wp14:anchorId="01BA1440" wp14:editId="5AA7879B">
            <wp:extent cx="4762500" cy="2858135"/>
            <wp:effectExtent l="0" t="0" r="12064" b="12064"/>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23"/>
                    <a:stretch>
                      <a:fillRect/>
                    </a:stretch>
                  </pic:blipFill>
                  <pic:spPr>
                    <a:xfrm>
                      <a:off x="0" y="0"/>
                      <a:ext cx="4763134" cy="2858135"/>
                    </a:xfrm>
                    <a:prstGeom prst="rect">
                      <a:avLst/>
                    </a:prstGeom>
                    <a:noFill/>
                    <a:ln cap="flat" cmpd="sng">
                      <a:noFill/>
                      <a:prstDash val="solid"/>
                      <a:round/>
                    </a:ln>
                  </pic:spPr>
                </pic:pic>
              </a:graphicData>
            </a:graphic>
          </wp:inline>
        </w:drawing>
      </w:r>
    </w:p>
    <w:p w14:paraId="29D80C0E" w14:textId="77777777" w:rsidR="0013061D" w:rsidRDefault="003B1A6E">
      <w:pPr>
        <w:ind w:firstLine="480"/>
      </w:pPr>
      <w:r>
        <w:t xml:space="preserve">  2.</w:t>
      </w:r>
      <w:r>
        <w:rPr>
          <w:rFonts w:hint="eastAsia"/>
        </w:rPr>
        <w:t>输入查询信息，选择数据显示形式，点击查询</w:t>
      </w:r>
    </w:p>
    <w:p w14:paraId="605347E1" w14:textId="77777777" w:rsidR="0013061D" w:rsidRDefault="0013061D"/>
    <w:p w14:paraId="75F977EC" w14:textId="77777777" w:rsidR="0013061D" w:rsidRDefault="003B1A6E">
      <w:pPr>
        <w:pStyle w:val="a4"/>
        <w:spacing w:line="360" w:lineRule="auto"/>
        <w:ind w:firstLine="600"/>
        <w:rPr>
          <w:rFonts w:ascii="宋体" w:eastAsia="宋体" w:hAnsi="宋体" w:cs="宋体" w:hint="eastAsia"/>
          <w:sz w:val="24"/>
        </w:rPr>
      </w:pPr>
      <w:r>
        <w:rPr>
          <w:noProof/>
        </w:rPr>
        <w:drawing>
          <wp:inline distT="0" distB="0" distL="114300" distR="114300" wp14:anchorId="680A3387" wp14:editId="6A67BA4D">
            <wp:extent cx="4762500" cy="2858135"/>
            <wp:effectExtent l="0" t="0" r="12064" b="12064"/>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23"/>
                    <a:stretch>
                      <a:fillRect/>
                    </a:stretch>
                  </pic:blipFill>
                  <pic:spPr>
                    <a:xfrm>
                      <a:off x="0" y="0"/>
                      <a:ext cx="4763134" cy="2858135"/>
                    </a:xfrm>
                    <a:prstGeom prst="rect">
                      <a:avLst/>
                    </a:prstGeom>
                    <a:noFill/>
                    <a:ln cap="flat" cmpd="sng">
                      <a:noFill/>
                      <a:prstDash val="solid"/>
                      <a:round/>
                    </a:ln>
                  </pic:spPr>
                </pic:pic>
              </a:graphicData>
            </a:graphic>
          </wp:inline>
        </w:drawing>
      </w:r>
    </w:p>
    <w:p w14:paraId="7E7A9C3B" w14:textId="77777777" w:rsidR="0013061D" w:rsidRDefault="003B1A6E">
      <w:pPr>
        <w:pStyle w:val="a4"/>
        <w:spacing w:line="360" w:lineRule="auto"/>
        <w:ind w:firstLine="480"/>
        <w:rPr>
          <w:rFonts w:eastAsia="宋体" w:cs="宋体"/>
          <w:sz w:val="24"/>
          <w:szCs w:val="22"/>
        </w:rPr>
      </w:pPr>
      <w:r>
        <w:rPr>
          <w:rFonts w:eastAsia="宋体" w:cs="宋体"/>
          <w:sz w:val="24"/>
          <w:szCs w:val="22"/>
        </w:rPr>
        <w:t>3.</w:t>
      </w:r>
      <w:r>
        <w:rPr>
          <w:rFonts w:eastAsia="宋体" w:cs="宋体" w:hint="eastAsia"/>
          <w:sz w:val="24"/>
          <w:szCs w:val="22"/>
        </w:rPr>
        <w:t>选择一条或多条限制记录，点击解控跨机构核实，若未做过风险识别，需要先进行联网核查，若做过，则不需要</w:t>
      </w:r>
      <w:r>
        <w:rPr>
          <w:rFonts w:eastAsia="宋体" w:cs="宋体" w:hint="eastAsia"/>
          <w:sz w:val="24"/>
          <w:szCs w:val="22"/>
        </w:rPr>
        <w:t xml:space="preserve"> </w:t>
      </w:r>
    </w:p>
    <w:p w14:paraId="40C87B3F" w14:textId="77777777" w:rsidR="0013061D" w:rsidRDefault="003B1A6E">
      <w:pPr>
        <w:pStyle w:val="a4"/>
        <w:spacing w:line="360" w:lineRule="auto"/>
        <w:ind w:firstLine="600"/>
        <w:rPr>
          <w:rFonts w:eastAsia="宋体" w:cs="宋体"/>
          <w:sz w:val="24"/>
          <w:szCs w:val="22"/>
        </w:rPr>
      </w:pPr>
      <w:r>
        <w:rPr>
          <w:noProof/>
        </w:rPr>
        <w:lastRenderedPageBreak/>
        <w:drawing>
          <wp:inline distT="0" distB="0" distL="114300" distR="114300" wp14:anchorId="28630A45" wp14:editId="7A8DBAED">
            <wp:extent cx="5267325" cy="3160395"/>
            <wp:effectExtent l="0" t="0" r="15875" b="14604"/>
            <wp:docPr id="1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6"/>
                    <pic:cNvPicPr>
                      <a:picLocks noChangeAspect="1"/>
                    </pic:cNvPicPr>
                  </pic:nvPicPr>
                  <pic:blipFill>
                    <a:blip r:embed="rId26"/>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662CE472" w14:textId="77777777" w:rsidR="0013061D" w:rsidRDefault="003B1A6E">
      <w:pPr>
        <w:pStyle w:val="a4"/>
        <w:spacing w:line="360" w:lineRule="auto"/>
        <w:ind w:firstLine="600"/>
        <w:rPr>
          <w:rFonts w:eastAsia="宋体" w:cs="宋体"/>
          <w:sz w:val="24"/>
          <w:szCs w:val="22"/>
        </w:rPr>
      </w:pPr>
      <w:r>
        <w:rPr>
          <w:noProof/>
        </w:rPr>
        <w:drawing>
          <wp:inline distT="0" distB="0" distL="114300" distR="114300" wp14:anchorId="2A490957" wp14:editId="4EF8102B">
            <wp:extent cx="5267325" cy="3160395"/>
            <wp:effectExtent l="0" t="0" r="15875" b="14604"/>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pic:cNvPicPr>
                      <a:picLocks noChangeAspect="1"/>
                    </pic:cNvPicPr>
                  </pic:nvPicPr>
                  <pic:blipFill>
                    <a:blip r:embed="rId27"/>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6344CAF8" w14:textId="77777777" w:rsidR="0013061D" w:rsidRDefault="003B1A6E">
      <w:pPr>
        <w:pStyle w:val="a4"/>
        <w:spacing w:line="360" w:lineRule="auto"/>
        <w:ind w:firstLine="480"/>
        <w:rPr>
          <w:rFonts w:eastAsia="宋体" w:cs="宋体"/>
          <w:sz w:val="24"/>
          <w:szCs w:val="22"/>
        </w:rPr>
      </w:pPr>
      <w:r>
        <w:rPr>
          <w:rFonts w:eastAsia="宋体" w:cs="宋体"/>
          <w:sz w:val="24"/>
          <w:szCs w:val="22"/>
        </w:rPr>
        <w:t>4.</w:t>
      </w:r>
      <w:r>
        <w:rPr>
          <w:rFonts w:eastAsia="宋体" w:cs="宋体" w:hint="eastAsia"/>
          <w:sz w:val="24"/>
          <w:szCs w:val="22"/>
        </w:rPr>
        <w:t>联网核查后会进入客户信息详情界面，柜员可自行核对客户信息是否一致，一致则点击下一步进入，不一致可点击修改客户信息按钮进入移动柜面客户信息录入修改交易进行修改</w:t>
      </w:r>
    </w:p>
    <w:p w14:paraId="612B78F6" w14:textId="77777777" w:rsidR="0013061D" w:rsidRDefault="0013061D"/>
    <w:p w14:paraId="5BCC72A5" w14:textId="77777777" w:rsidR="0013061D" w:rsidRDefault="003B1A6E">
      <w:pPr>
        <w:pStyle w:val="a4"/>
        <w:spacing w:line="360" w:lineRule="auto"/>
        <w:ind w:firstLine="600"/>
        <w:rPr>
          <w:rFonts w:eastAsia="宋体" w:cs="宋体"/>
          <w:sz w:val="24"/>
          <w:szCs w:val="22"/>
        </w:rPr>
      </w:pPr>
      <w:r>
        <w:rPr>
          <w:noProof/>
        </w:rPr>
        <w:lastRenderedPageBreak/>
        <w:drawing>
          <wp:inline distT="0" distB="0" distL="114300" distR="114300" wp14:anchorId="1D9118FD" wp14:editId="627873CE">
            <wp:extent cx="5267325" cy="3160395"/>
            <wp:effectExtent l="0" t="0" r="15875" b="14604"/>
            <wp:docPr id="1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2"/>
                    <pic:cNvPicPr>
                      <a:picLocks noChangeAspect="1"/>
                    </pic:cNvPicPr>
                  </pic:nvPicPr>
                  <pic:blipFill>
                    <a:blip r:embed="rId28"/>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4D5718C1" w14:textId="77777777" w:rsidR="0013061D" w:rsidRDefault="003B1A6E">
      <w:pPr>
        <w:pStyle w:val="a4"/>
        <w:spacing w:line="360" w:lineRule="auto"/>
        <w:ind w:firstLine="480"/>
        <w:rPr>
          <w:rFonts w:eastAsia="宋体" w:cs="宋体"/>
          <w:sz w:val="24"/>
          <w:szCs w:val="22"/>
        </w:rPr>
      </w:pPr>
      <w:r>
        <w:rPr>
          <w:rFonts w:eastAsia="宋体" w:cs="宋体"/>
          <w:sz w:val="24"/>
          <w:szCs w:val="22"/>
        </w:rPr>
        <w:t>5.</w:t>
      </w:r>
      <w:r>
        <w:rPr>
          <w:rFonts w:eastAsia="宋体" w:cs="宋体" w:hint="eastAsia"/>
          <w:sz w:val="24"/>
          <w:szCs w:val="22"/>
        </w:rPr>
        <w:t>客户信息无误，点击下一步进入风险识别界面</w:t>
      </w:r>
      <w:r>
        <w:rPr>
          <w:rFonts w:eastAsia="宋体" w:cs="宋体" w:hint="eastAsia"/>
          <w:sz w:val="24"/>
          <w:szCs w:val="22"/>
        </w:rPr>
        <w:t xml:space="preserve"> </w:t>
      </w:r>
    </w:p>
    <w:p w14:paraId="215D84C6" w14:textId="77777777" w:rsidR="0013061D" w:rsidRDefault="0013061D"/>
    <w:p w14:paraId="1BBB5F8C" w14:textId="77777777" w:rsidR="0013061D" w:rsidRDefault="003B1A6E">
      <w:pPr>
        <w:pStyle w:val="a4"/>
        <w:spacing w:line="360" w:lineRule="auto"/>
        <w:ind w:firstLine="600"/>
        <w:rPr>
          <w:rFonts w:eastAsia="宋体" w:cs="宋体"/>
          <w:sz w:val="24"/>
          <w:szCs w:val="22"/>
        </w:rPr>
      </w:pPr>
      <w:r>
        <w:rPr>
          <w:noProof/>
        </w:rPr>
        <w:drawing>
          <wp:inline distT="0" distB="0" distL="114300" distR="114300" wp14:anchorId="41FF9421" wp14:editId="04E29E38">
            <wp:extent cx="5267325" cy="3160395"/>
            <wp:effectExtent l="0" t="0" r="15875" b="14604"/>
            <wp:docPr id="1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pic:cNvPicPr>
                      <a:picLocks noChangeAspect="1"/>
                    </pic:cNvPicPr>
                  </pic:nvPicPr>
                  <pic:blipFill>
                    <a:blip r:embed="rId29"/>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7E4D3980" w14:textId="77777777" w:rsidR="0013061D" w:rsidRDefault="003B1A6E">
      <w:pPr>
        <w:pStyle w:val="a4"/>
        <w:spacing w:line="360" w:lineRule="auto"/>
        <w:ind w:firstLine="480"/>
        <w:rPr>
          <w:rFonts w:eastAsia="宋体" w:cs="宋体"/>
          <w:sz w:val="24"/>
          <w:szCs w:val="22"/>
        </w:rPr>
      </w:pPr>
      <w:r>
        <w:rPr>
          <w:rFonts w:eastAsia="宋体" w:cs="宋体"/>
          <w:sz w:val="24"/>
          <w:szCs w:val="22"/>
        </w:rPr>
        <w:t>6.</w:t>
      </w:r>
      <w:r>
        <w:rPr>
          <w:rFonts w:eastAsia="宋体" w:cs="宋体" w:hint="eastAsia"/>
          <w:sz w:val="24"/>
          <w:szCs w:val="22"/>
        </w:rPr>
        <w:t>风险识别界面</w:t>
      </w:r>
      <w:r>
        <w:rPr>
          <w:rFonts w:eastAsia="宋体" w:cs="宋体" w:hint="eastAsia"/>
          <w:sz w:val="24"/>
          <w:szCs w:val="22"/>
        </w:rPr>
        <w:t xml:space="preserve"> </w:t>
      </w:r>
      <w:r>
        <w:rPr>
          <w:rFonts w:eastAsia="宋体" w:cs="宋体" w:hint="eastAsia"/>
          <w:sz w:val="24"/>
          <w:szCs w:val="22"/>
        </w:rPr>
        <w:t>，柜员填写风险排查内容，若有签字类单据，请进行签字，也可选择录入补拍类单据。</w:t>
      </w:r>
    </w:p>
    <w:p w14:paraId="73A3D3D1" w14:textId="77777777" w:rsidR="0013061D" w:rsidRDefault="0013061D"/>
    <w:p w14:paraId="6F01DD8D" w14:textId="77777777" w:rsidR="0013061D" w:rsidRDefault="003B1A6E">
      <w:pPr>
        <w:pStyle w:val="a4"/>
        <w:spacing w:line="360" w:lineRule="auto"/>
        <w:ind w:firstLine="600"/>
        <w:rPr>
          <w:rFonts w:eastAsia="宋体" w:cs="宋体"/>
          <w:sz w:val="24"/>
          <w:szCs w:val="22"/>
        </w:rPr>
      </w:pPr>
      <w:r>
        <w:rPr>
          <w:noProof/>
        </w:rPr>
        <w:lastRenderedPageBreak/>
        <w:drawing>
          <wp:inline distT="0" distB="0" distL="114300" distR="114300" wp14:anchorId="04DC70DC" wp14:editId="17E26956">
            <wp:extent cx="5267325" cy="3160395"/>
            <wp:effectExtent l="0" t="0" r="15875" b="14604"/>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30"/>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359D6854" w14:textId="77777777" w:rsidR="0013061D" w:rsidRDefault="003B1A6E">
      <w:pPr>
        <w:pStyle w:val="a4"/>
        <w:spacing w:line="360" w:lineRule="auto"/>
        <w:ind w:firstLine="600"/>
        <w:rPr>
          <w:rFonts w:eastAsia="宋体" w:cs="宋体"/>
          <w:sz w:val="24"/>
          <w:szCs w:val="22"/>
        </w:rPr>
      </w:pPr>
      <w:r>
        <w:rPr>
          <w:noProof/>
        </w:rPr>
        <w:drawing>
          <wp:inline distT="0" distB="0" distL="114300" distR="114300" wp14:anchorId="63EFD1AC" wp14:editId="024B8DA1">
            <wp:extent cx="5267325" cy="3160395"/>
            <wp:effectExtent l="0" t="0" r="15875" b="14604"/>
            <wp:docPr id="1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
                    <pic:cNvPicPr>
                      <a:picLocks noChangeAspect="1"/>
                    </pic:cNvPicPr>
                  </pic:nvPicPr>
                  <pic:blipFill>
                    <a:blip r:embed="rId31"/>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72B82CF6" w14:textId="77777777" w:rsidR="0013061D" w:rsidRDefault="003B1A6E">
      <w:pPr>
        <w:pStyle w:val="a4"/>
        <w:spacing w:line="360" w:lineRule="auto"/>
        <w:ind w:firstLine="480"/>
        <w:rPr>
          <w:rFonts w:eastAsia="宋体" w:cs="宋体"/>
          <w:sz w:val="24"/>
          <w:szCs w:val="22"/>
        </w:rPr>
      </w:pPr>
      <w:r>
        <w:rPr>
          <w:rFonts w:eastAsia="宋体" w:cs="宋体"/>
          <w:sz w:val="24"/>
          <w:szCs w:val="22"/>
        </w:rPr>
        <w:t>7.</w:t>
      </w:r>
      <w:r>
        <w:rPr>
          <w:rFonts w:eastAsia="宋体" w:cs="宋体" w:hint="eastAsia"/>
          <w:sz w:val="24"/>
          <w:szCs w:val="22"/>
        </w:rPr>
        <w:t>填写完成后，柜员点击提交或暂存保存结果，若点击暂存，这条限制记录的风险识别结果则展示为未完成。注意，若点击解控跨机构核实按钮不会直接保存结果，并且解控跨机构核实不需填写风险识别结果</w:t>
      </w:r>
      <w:r>
        <w:rPr>
          <w:rFonts w:eastAsia="宋体" w:cs="宋体"/>
          <w:sz w:val="24"/>
          <w:szCs w:val="22"/>
        </w:rPr>
        <w:t xml:space="preserve"> </w:t>
      </w:r>
    </w:p>
    <w:p w14:paraId="1EA1E064" w14:textId="77777777" w:rsidR="0013061D" w:rsidRDefault="0013061D"/>
    <w:p w14:paraId="432A1C18" w14:textId="77777777" w:rsidR="0013061D" w:rsidRDefault="003B1A6E">
      <w:pPr>
        <w:pStyle w:val="a4"/>
        <w:spacing w:line="360" w:lineRule="auto"/>
        <w:ind w:firstLine="600"/>
        <w:rPr>
          <w:rFonts w:eastAsia="宋体" w:cs="宋体"/>
          <w:sz w:val="24"/>
          <w:szCs w:val="22"/>
        </w:rPr>
      </w:pPr>
      <w:r>
        <w:rPr>
          <w:noProof/>
        </w:rPr>
        <w:lastRenderedPageBreak/>
        <w:drawing>
          <wp:inline distT="0" distB="0" distL="114300" distR="114300" wp14:anchorId="2784FA4F" wp14:editId="3383719C">
            <wp:extent cx="5267325" cy="3160395"/>
            <wp:effectExtent l="0" t="0" r="15875" b="14604"/>
            <wp:docPr id="1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9"/>
                    <pic:cNvPicPr>
                      <a:picLocks noChangeAspect="1"/>
                    </pic:cNvPicPr>
                  </pic:nvPicPr>
                  <pic:blipFill>
                    <a:blip r:embed="rId32"/>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41848E4C" w14:textId="77777777" w:rsidR="0013061D" w:rsidRDefault="003B1A6E">
      <w:pPr>
        <w:pStyle w:val="a4"/>
        <w:spacing w:line="360" w:lineRule="auto"/>
        <w:ind w:firstLine="480"/>
        <w:rPr>
          <w:rFonts w:eastAsia="宋体" w:cs="宋体"/>
          <w:sz w:val="24"/>
          <w:szCs w:val="22"/>
        </w:rPr>
      </w:pPr>
      <w:r>
        <w:rPr>
          <w:rFonts w:eastAsia="宋体" w:cs="宋体"/>
          <w:sz w:val="24"/>
          <w:szCs w:val="22"/>
        </w:rPr>
        <w:t>8.</w:t>
      </w:r>
      <w:r>
        <w:rPr>
          <w:rFonts w:eastAsia="宋体" w:cs="宋体" w:hint="eastAsia"/>
          <w:sz w:val="24"/>
          <w:szCs w:val="22"/>
        </w:rPr>
        <w:t>解控跨机构核实界面，点击确定展示跨机构核实信息，填写完成后结果上送新核心存款，流程启动成功后，本机构</w:t>
      </w:r>
      <w:r>
        <w:rPr>
          <w:rFonts w:eastAsia="宋体" w:cs="宋体" w:hint="eastAsia"/>
          <w:sz w:val="24"/>
          <w:szCs w:val="22"/>
        </w:rPr>
        <w:t>pad</w:t>
      </w:r>
      <w:r>
        <w:rPr>
          <w:rFonts w:eastAsia="宋体" w:cs="宋体" w:hint="eastAsia"/>
          <w:sz w:val="24"/>
          <w:szCs w:val="22"/>
        </w:rPr>
        <w:t>将会收到通知，点击通知可直接跳转至账户限制服务登记簿查询界面。</w:t>
      </w:r>
      <w:r>
        <w:rPr>
          <w:rFonts w:eastAsia="宋体" w:cs="宋体"/>
          <w:sz w:val="24"/>
          <w:szCs w:val="22"/>
        </w:rPr>
        <w:t xml:space="preserve"> </w:t>
      </w:r>
    </w:p>
    <w:p w14:paraId="1553E1B0" w14:textId="77777777" w:rsidR="0013061D" w:rsidRDefault="0013061D"/>
    <w:p w14:paraId="4E05DBE0" w14:textId="77777777" w:rsidR="0013061D" w:rsidRDefault="003B1A6E">
      <w:pPr>
        <w:pStyle w:val="a4"/>
        <w:spacing w:line="360" w:lineRule="auto"/>
        <w:ind w:firstLine="600"/>
        <w:rPr>
          <w:rFonts w:eastAsia="宋体" w:cs="宋体"/>
          <w:sz w:val="24"/>
          <w:szCs w:val="22"/>
        </w:rPr>
      </w:pPr>
      <w:r>
        <w:rPr>
          <w:noProof/>
        </w:rPr>
        <w:drawing>
          <wp:inline distT="0" distB="0" distL="114300" distR="114300" wp14:anchorId="54AA2E09" wp14:editId="1FB4EA3C">
            <wp:extent cx="5267325" cy="3160395"/>
            <wp:effectExtent l="0" t="0" r="15875" b="14604"/>
            <wp:docPr id="1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
                    <pic:cNvPicPr>
                      <a:picLocks noChangeAspect="1"/>
                    </pic:cNvPicPr>
                  </pic:nvPicPr>
                  <pic:blipFill>
                    <a:blip r:embed="rId33"/>
                    <a:stretch>
                      <a:fillRect/>
                    </a:stretch>
                  </pic:blipFill>
                  <pic:spPr>
                    <a:xfrm>
                      <a:off x="0" y="0"/>
                      <a:ext cx="5267325" cy="3160395"/>
                    </a:xfrm>
                    <a:prstGeom prst="rect">
                      <a:avLst/>
                    </a:prstGeom>
                    <a:noFill/>
                    <a:ln cap="flat" cmpd="sng">
                      <a:noFill/>
                      <a:prstDash val="solid"/>
                      <a:round/>
                    </a:ln>
                  </pic:spPr>
                </pic:pic>
              </a:graphicData>
            </a:graphic>
          </wp:inline>
        </w:drawing>
      </w:r>
      <w:r>
        <w:rPr>
          <w:rFonts w:eastAsia="宋体" w:cs="宋体" w:hint="eastAsia"/>
          <w:sz w:val="24"/>
          <w:szCs w:val="22"/>
        </w:rPr>
        <w:t xml:space="preserve"> </w:t>
      </w:r>
    </w:p>
    <w:p w14:paraId="51D11064" w14:textId="77777777" w:rsidR="0013061D" w:rsidRDefault="003B1A6E">
      <w:pPr>
        <w:pStyle w:val="3"/>
      </w:pPr>
      <w:bookmarkStart w:id="59" w:name="_Toc180412021"/>
      <w:bookmarkStart w:id="60" w:name="_Toc196225586"/>
      <w:r>
        <w:rPr>
          <w:rFonts w:hint="eastAsia"/>
        </w:rPr>
        <w:lastRenderedPageBreak/>
        <w:t>注意事项</w:t>
      </w:r>
      <w:bookmarkEnd w:id="59"/>
      <w:bookmarkEnd w:id="60"/>
    </w:p>
    <w:p w14:paraId="5C6EBB5F"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p w14:paraId="1F170CB2" w14:textId="77777777" w:rsidR="0013061D" w:rsidRDefault="0013061D">
      <w:pPr>
        <w:rPr>
          <w:rFonts w:ascii="宋体" w:hAnsi="宋体" w:cs="宋体" w:hint="eastAsia"/>
          <w:sz w:val="24"/>
        </w:rPr>
      </w:pPr>
    </w:p>
    <w:p w14:paraId="524ED2B1" w14:textId="77777777" w:rsidR="0013061D" w:rsidRDefault="0013061D">
      <w:pPr>
        <w:pStyle w:val="20"/>
        <w:ind w:left="420" w:firstLine="480"/>
        <w:rPr>
          <w:rFonts w:ascii="宋体" w:hAnsi="宋体" w:cs="宋体" w:hint="eastAsia"/>
          <w:sz w:val="24"/>
        </w:rPr>
      </w:pPr>
    </w:p>
    <w:p w14:paraId="34F5BBD3" w14:textId="77777777" w:rsidR="0013061D" w:rsidRDefault="0013061D">
      <w:pPr>
        <w:pStyle w:val="a4"/>
        <w:ind w:firstLine="480"/>
        <w:rPr>
          <w:rFonts w:ascii="宋体" w:eastAsia="宋体" w:hAnsi="宋体" w:cs="宋体" w:hint="eastAsia"/>
          <w:sz w:val="24"/>
        </w:rPr>
      </w:pPr>
    </w:p>
    <w:p w14:paraId="52335A3A" w14:textId="77777777" w:rsidR="0013061D" w:rsidRDefault="0013061D">
      <w:pPr>
        <w:rPr>
          <w:rFonts w:ascii="宋体" w:hAnsi="宋体" w:cs="宋体" w:hint="eastAsia"/>
          <w:sz w:val="24"/>
        </w:rPr>
      </w:pPr>
    </w:p>
    <w:p w14:paraId="17195557" w14:textId="77777777" w:rsidR="0013061D" w:rsidRDefault="0013061D">
      <w:pPr>
        <w:pStyle w:val="20"/>
        <w:ind w:left="420" w:firstLine="480"/>
        <w:rPr>
          <w:rFonts w:ascii="宋体" w:hAnsi="宋体" w:cs="宋体" w:hint="eastAsia"/>
          <w:sz w:val="24"/>
        </w:rPr>
      </w:pPr>
    </w:p>
    <w:p w14:paraId="41EB9E28" w14:textId="77777777" w:rsidR="0013061D" w:rsidRDefault="0013061D">
      <w:pPr>
        <w:pStyle w:val="a4"/>
        <w:ind w:firstLine="480"/>
        <w:rPr>
          <w:rFonts w:ascii="宋体" w:eastAsia="宋体" w:hAnsi="宋体" w:cs="宋体" w:hint="eastAsia"/>
          <w:sz w:val="24"/>
        </w:rPr>
      </w:pPr>
    </w:p>
    <w:p w14:paraId="071F3D2D" w14:textId="6C1E4F78" w:rsidR="0013061D" w:rsidRDefault="00A04130">
      <w:ins w:id="61" w:author="正君 王" w:date="2025-09-01T15:55:00Z" w16du:dateUtc="2025-09-01T07:55:00Z">
        <w:r>
          <w:rPr>
            <w:rFonts w:hint="eastAsia"/>
          </w:rPr>
          <w:t>99</w:t>
        </w:r>
      </w:ins>
      <w:ins w:id="62" w:author="正君 王" w:date="2025-09-01T15:56:00Z" w16du:dateUtc="2025-09-01T07:56:00Z">
        <w:r>
          <w:rPr>
            <w:rFonts w:hint="eastAsia"/>
          </w:rPr>
          <w:t>9</w:t>
        </w:r>
      </w:ins>
    </w:p>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14:paraId="547A9640" w14:textId="77777777" w:rsidR="0013061D" w:rsidRDefault="0013061D">
      <w:pPr>
        <w:pStyle w:val="index61"/>
        <w:ind w:left="2100"/>
        <w:rPr>
          <w:rFonts w:ascii="宋体" w:hAnsi="宋体" w:cs="宋体" w:hint="eastAsia"/>
          <w:sz w:val="24"/>
        </w:rPr>
      </w:pPr>
    </w:p>
    <w:p w14:paraId="7DE30A36" w14:textId="77777777" w:rsidR="0013061D" w:rsidRDefault="0013061D">
      <w:pPr>
        <w:rPr>
          <w:rFonts w:ascii="宋体" w:hAnsi="宋体" w:cs="宋体" w:hint="eastAsia"/>
          <w:sz w:val="24"/>
        </w:rPr>
      </w:pPr>
    </w:p>
    <w:p w14:paraId="0A0BA837" w14:textId="77777777" w:rsidR="0013061D" w:rsidRDefault="0013061D">
      <w:pPr>
        <w:pStyle w:val="20"/>
        <w:ind w:left="420" w:firstLine="480"/>
        <w:rPr>
          <w:rFonts w:ascii="宋体" w:hAnsi="宋体" w:cs="宋体" w:hint="eastAsia"/>
          <w:sz w:val="24"/>
        </w:rPr>
      </w:pPr>
    </w:p>
    <w:p w14:paraId="7C40FD59" w14:textId="77777777" w:rsidR="0013061D" w:rsidRDefault="003B1A6E">
      <w:pPr>
        <w:pStyle w:val="2"/>
      </w:pPr>
      <w:bookmarkStart w:id="63" w:name="_Toc180412022"/>
      <w:bookmarkStart w:id="64" w:name="_Toc196225587"/>
      <w:r>
        <w:rPr>
          <w:rFonts w:hint="eastAsia"/>
        </w:rPr>
        <w:t>强化风险识别</w:t>
      </w:r>
      <w:bookmarkEnd w:id="63"/>
      <w:bookmarkEnd w:id="64"/>
    </w:p>
    <w:p w14:paraId="64444873" w14:textId="77777777" w:rsidR="0013061D" w:rsidRDefault="003B1A6E">
      <w:pPr>
        <w:pStyle w:val="3"/>
      </w:pPr>
      <w:bookmarkStart w:id="65" w:name="_Toc30704"/>
      <w:bookmarkStart w:id="66" w:name="_Toc159515133"/>
      <w:bookmarkStart w:id="67" w:name="_Toc590622953"/>
      <w:bookmarkStart w:id="68" w:name="_Toc180412023"/>
      <w:bookmarkStart w:id="69" w:name="_Toc196225588"/>
      <w:r>
        <w:rPr>
          <w:rFonts w:hint="eastAsia"/>
        </w:rPr>
        <w:t>功能描述</w:t>
      </w:r>
      <w:bookmarkEnd w:id="65"/>
      <w:bookmarkEnd w:id="66"/>
      <w:bookmarkEnd w:id="67"/>
      <w:bookmarkEnd w:id="68"/>
      <w:bookmarkEnd w:id="69"/>
    </w:p>
    <w:p w14:paraId="2A9C4D34" w14:textId="77777777" w:rsidR="0013061D" w:rsidRDefault="003B1A6E">
      <w:pPr>
        <w:ind w:firstLine="420"/>
        <w:rPr>
          <w:rFonts w:ascii="宋体" w:hAnsi="宋体" w:cs="宋体" w:hint="eastAsia"/>
          <w:sz w:val="24"/>
          <w:szCs w:val="24"/>
        </w:rPr>
      </w:pPr>
      <w:r>
        <w:rPr>
          <w:rFonts w:ascii="宋体" w:hAnsi="宋体" w:cs="宋体" w:hint="eastAsia"/>
          <w:sz w:val="24"/>
          <w:szCs w:val="24"/>
        </w:rPr>
        <w:t>该功能用于业务预处理,用于对客户进行风险识别,并且维护各分行特色化单据进行电子签名</w:t>
      </w:r>
      <w:r>
        <w:rPr>
          <w:rFonts w:ascii="宋体" w:hAnsi="宋体" w:cs="宋体"/>
          <w:sz w:val="24"/>
          <w:szCs w:val="24"/>
        </w:rPr>
        <w:t>，</w:t>
      </w:r>
      <w:r>
        <w:rPr>
          <w:rFonts w:ascii="宋体" w:hAnsi="宋体" w:cs="宋体" w:hint="eastAsia"/>
          <w:sz w:val="24"/>
          <w:szCs w:val="24"/>
        </w:rPr>
        <w:t>配置单据适用的交易,并可以拍摄相关单据。</w:t>
      </w:r>
    </w:p>
    <w:p w14:paraId="494A8D2C" w14:textId="77777777" w:rsidR="0013061D" w:rsidRDefault="003B1A6E">
      <w:pPr>
        <w:pStyle w:val="3"/>
      </w:pPr>
      <w:bookmarkStart w:id="70" w:name="_Toc25938"/>
      <w:bookmarkStart w:id="71" w:name="_Toc930554637"/>
      <w:bookmarkStart w:id="72" w:name="_Toc180412024"/>
      <w:bookmarkStart w:id="73" w:name="_Toc159515134"/>
      <w:bookmarkStart w:id="74" w:name="_Toc196225589"/>
      <w:r>
        <w:rPr>
          <w:rFonts w:hint="eastAsia"/>
        </w:rPr>
        <w:t>操作权限</w:t>
      </w:r>
      <w:bookmarkEnd w:id="70"/>
      <w:bookmarkEnd w:id="71"/>
      <w:bookmarkEnd w:id="72"/>
      <w:bookmarkEnd w:id="73"/>
      <w:bookmarkEnd w:id="74"/>
    </w:p>
    <w:p w14:paraId="4C169D30" w14:textId="77777777" w:rsidR="0013061D" w:rsidRDefault="003B1A6E">
      <w:pPr>
        <w:numPr>
          <w:ilvl w:val="0"/>
          <w:numId w:val="3"/>
        </w:numPr>
        <w:tabs>
          <w:tab w:val="left" w:pos="420"/>
        </w:tabs>
        <w:jc w:val="left"/>
        <w:rPr>
          <w:rFonts w:ascii="宋体" w:hAnsi="宋体" w:cs="宋体" w:hint="eastAsia"/>
          <w:color w:val="000000"/>
          <w:sz w:val="24"/>
          <w:szCs w:val="24"/>
        </w:rPr>
      </w:pPr>
      <w:r>
        <w:rPr>
          <w:rFonts w:ascii="宋体" w:hAnsi="宋体" w:cs="宋体" w:hint="eastAsia"/>
          <w:color w:val="000000"/>
          <w:sz w:val="24"/>
          <w:szCs w:val="24"/>
        </w:rPr>
        <w:t>交易使用机构</w:t>
      </w:r>
    </w:p>
    <w:p w14:paraId="1A9909DD" w14:textId="77777777" w:rsidR="0013061D" w:rsidRDefault="003B1A6E">
      <w:pPr>
        <w:tabs>
          <w:tab w:val="left" w:pos="420"/>
        </w:tabs>
        <w:jc w:val="left"/>
        <w:rPr>
          <w:rFonts w:ascii="宋体" w:hAnsi="宋体" w:cs="宋体" w:hint="eastAsia"/>
          <w:color w:val="000000"/>
          <w:sz w:val="24"/>
          <w:szCs w:val="24"/>
        </w:rPr>
      </w:pPr>
      <w:r>
        <w:rPr>
          <w:rFonts w:ascii="宋体" w:hAnsi="宋体" w:cs="宋体" w:hint="eastAsia"/>
          <w:color w:val="000000"/>
          <w:sz w:val="24"/>
          <w:szCs w:val="24"/>
        </w:rPr>
        <w:t>网点</w:t>
      </w:r>
    </w:p>
    <w:p w14:paraId="7C1C2B70" w14:textId="77777777" w:rsidR="0013061D" w:rsidRDefault="003B1A6E">
      <w:pPr>
        <w:numPr>
          <w:ilvl w:val="0"/>
          <w:numId w:val="3"/>
        </w:numPr>
        <w:tabs>
          <w:tab w:val="left" w:pos="420"/>
        </w:tabs>
        <w:jc w:val="left"/>
        <w:rPr>
          <w:rFonts w:ascii="宋体" w:hAnsi="宋体" w:cs="宋体" w:hint="eastAsia"/>
          <w:color w:val="000000"/>
          <w:sz w:val="24"/>
          <w:szCs w:val="24"/>
        </w:rPr>
      </w:pPr>
      <w:r>
        <w:rPr>
          <w:rFonts w:ascii="宋体" w:hAnsi="宋体" w:cs="宋体" w:hint="eastAsia"/>
          <w:color w:val="000000"/>
          <w:sz w:val="24"/>
          <w:szCs w:val="24"/>
        </w:rPr>
        <w:t>操作权限及授权</w:t>
      </w:r>
    </w:p>
    <w:p w14:paraId="5FBB64D1" w14:textId="77777777" w:rsidR="0013061D" w:rsidRDefault="003B1A6E">
      <w:pPr>
        <w:tabs>
          <w:tab w:val="left" w:pos="420"/>
        </w:tabs>
        <w:jc w:val="left"/>
        <w:rPr>
          <w:rFonts w:ascii="宋体" w:hAnsi="宋体" w:cs="宋体" w:hint="eastAsia"/>
          <w:color w:val="000000"/>
          <w:sz w:val="24"/>
          <w:szCs w:val="24"/>
        </w:rPr>
      </w:pPr>
      <w:r>
        <w:rPr>
          <w:rFonts w:ascii="宋体" w:hAnsi="宋体" w:cs="宋体"/>
          <w:color w:val="000000"/>
          <w:sz w:val="24"/>
          <w:szCs w:val="24"/>
        </w:rPr>
        <w:t>邮e通厅堂服务</w:t>
      </w:r>
      <w:r>
        <w:rPr>
          <w:rFonts w:ascii="宋体" w:hAnsi="宋体" w:cs="宋体" w:hint="eastAsia"/>
          <w:color w:val="000000"/>
          <w:sz w:val="24"/>
          <w:szCs w:val="24"/>
        </w:rPr>
        <w:t>各角色</w:t>
      </w:r>
    </w:p>
    <w:p w14:paraId="33178CF4" w14:textId="77777777" w:rsidR="0013061D" w:rsidRDefault="003B1A6E">
      <w:pPr>
        <w:numPr>
          <w:ilvl w:val="0"/>
          <w:numId w:val="3"/>
        </w:numPr>
        <w:tabs>
          <w:tab w:val="left" w:pos="420"/>
        </w:tabs>
        <w:jc w:val="left"/>
        <w:rPr>
          <w:rFonts w:ascii="宋体" w:hAnsi="宋体" w:cs="宋体" w:hint="eastAsia"/>
          <w:color w:val="000000"/>
          <w:sz w:val="24"/>
          <w:szCs w:val="24"/>
        </w:rPr>
      </w:pPr>
      <w:r>
        <w:rPr>
          <w:rFonts w:ascii="宋体" w:hAnsi="宋体" w:cs="宋体" w:hint="eastAsia"/>
          <w:color w:val="000000"/>
          <w:sz w:val="24"/>
          <w:szCs w:val="24"/>
        </w:rPr>
        <w:t>操作范围</w:t>
      </w:r>
    </w:p>
    <w:p w14:paraId="29873D1E" w14:textId="77777777" w:rsidR="0013061D" w:rsidRDefault="003B1A6E">
      <w:pPr>
        <w:tabs>
          <w:tab w:val="left" w:pos="420"/>
        </w:tabs>
        <w:jc w:val="left"/>
        <w:rPr>
          <w:rFonts w:ascii="宋体" w:hAnsi="宋体" w:cs="宋体" w:hint="eastAsia"/>
          <w:color w:val="000000"/>
          <w:sz w:val="24"/>
          <w:szCs w:val="24"/>
        </w:rPr>
      </w:pPr>
      <w:r>
        <w:rPr>
          <w:rFonts w:ascii="宋体" w:hAnsi="宋体" w:cs="宋体" w:hint="eastAsia"/>
          <w:color w:val="000000"/>
          <w:sz w:val="24"/>
          <w:szCs w:val="24"/>
        </w:rPr>
        <w:t xml:space="preserve">全国 </w:t>
      </w:r>
    </w:p>
    <w:p w14:paraId="44405E85" w14:textId="77777777" w:rsidR="0013061D" w:rsidRDefault="0013061D">
      <w:pPr>
        <w:pStyle w:val="index61"/>
        <w:ind w:left="2100"/>
        <w:rPr>
          <w:rFonts w:ascii="宋体" w:hAnsi="宋体" w:cs="宋体" w:hint="eastAsia"/>
          <w:color w:val="000000"/>
          <w:sz w:val="24"/>
          <w:szCs w:val="24"/>
        </w:rPr>
      </w:pPr>
    </w:p>
    <w:p w14:paraId="7476FE1D" w14:textId="77777777" w:rsidR="0013061D" w:rsidRDefault="0013061D">
      <w:pPr>
        <w:rPr>
          <w:rFonts w:ascii="宋体" w:hAnsi="宋体" w:cs="宋体" w:hint="eastAsia"/>
          <w:color w:val="000000"/>
          <w:sz w:val="24"/>
          <w:szCs w:val="24"/>
        </w:rPr>
      </w:pPr>
    </w:p>
    <w:p w14:paraId="13FF8AA9" w14:textId="77777777" w:rsidR="0013061D" w:rsidRDefault="003B1A6E">
      <w:pPr>
        <w:pStyle w:val="3"/>
      </w:pPr>
      <w:bookmarkStart w:id="75" w:name="_Toc180412025"/>
      <w:bookmarkStart w:id="76" w:name="_Toc196225590"/>
      <w:r>
        <w:rPr>
          <w:rFonts w:hint="eastAsia"/>
        </w:rPr>
        <w:t>操作流程</w:t>
      </w:r>
      <w:bookmarkEnd w:id="75"/>
      <w:bookmarkEnd w:id="76"/>
    </w:p>
    <w:p w14:paraId="4D772D11" w14:textId="75FA7DB3" w:rsidR="0013061D" w:rsidRDefault="003B1A6E">
      <w:pPr>
        <w:spacing w:line="600" w:lineRule="exact"/>
      </w:pPr>
      <w:bookmarkStart w:id="77" w:name="OLE_LINK1"/>
      <w:r>
        <w:rPr>
          <w:rFonts w:ascii="仿宋_GB2312" w:eastAsia="仿宋_GB2312" w:hAnsi="仿宋_GB2312" w:cs="仿宋_GB2312" w:hint="eastAsia"/>
          <w:sz w:val="30"/>
          <w:szCs w:val="30"/>
        </w:rPr>
        <w:t>1.</w:t>
      </w:r>
      <w:r>
        <w:rPr>
          <w:rFonts w:ascii="仿宋_GB2312" w:eastAsia="仿宋_GB2312" w:hAnsi="仿宋_GB2312" w:cs="仿宋_GB2312"/>
          <w:sz w:val="30"/>
          <w:szCs w:val="30"/>
        </w:rPr>
        <w:t>移动展业邮e通厅堂服务</w:t>
      </w:r>
      <w:r>
        <w:rPr>
          <w:rFonts w:ascii="仿宋_GB2312" w:eastAsia="仿宋_GB2312" w:hAnsi="仿宋_GB2312" w:cs="仿宋_GB2312" w:hint="eastAsia"/>
          <w:sz w:val="30"/>
          <w:szCs w:val="30"/>
        </w:rPr>
        <w:t>通过</w:t>
      </w:r>
      <w:r>
        <w:rPr>
          <w:rFonts w:ascii="仿宋_GB2312" w:eastAsia="仿宋_GB2312" w:hAnsi="仿宋_GB2312" w:cs="仿宋_GB2312" w:hint="eastAsia"/>
          <w:b/>
          <w:bCs/>
          <w:sz w:val="30"/>
          <w:szCs w:val="30"/>
        </w:rPr>
        <w:t>“</w:t>
      </w:r>
      <w:ins w:id="78" w:author="正君 王" w:date="2025-09-02T10:42:00Z" w16du:dateUtc="2025-09-02T02:42:00Z">
        <w:r w:rsidR="00D61391">
          <w:rPr>
            <w:rFonts w:ascii="仿宋_GB2312" w:eastAsia="仿宋_GB2312" w:hAnsi="仿宋_GB2312" w:cs="仿宋_GB2312" w:hint="eastAsia"/>
            <w:b/>
            <w:bCs/>
            <w:sz w:val="30"/>
            <w:szCs w:val="30"/>
          </w:rPr>
          <w:t>789</w:t>
        </w:r>
      </w:ins>
      <w:r>
        <w:rPr>
          <w:rFonts w:ascii="仿宋_GB2312" w:eastAsia="仿宋_GB2312" w:hAnsi="仿宋_GB2312" w:cs="仿宋_GB2312" w:hint="eastAsia"/>
          <w:b/>
          <w:bCs/>
          <w:sz w:val="30"/>
          <w:szCs w:val="30"/>
        </w:rPr>
        <w:t>业务预处</w:t>
      </w:r>
      <w:ins w:id="79" w:author="正君 王" w:date="2025-09-02T11:00:00Z" w16du:dateUtc="2025-09-02T03:00:00Z">
        <w:r w:rsidR="00D13F31">
          <w:rPr>
            <w:rFonts w:ascii="仿宋_GB2312" w:eastAsia="仿宋_GB2312" w:hAnsi="仿宋_GB2312" w:cs="仿宋_GB2312" w:hint="eastAsia"/>
            <w:b/>
            <w:bCs/>
            <w:sz w:val="30"/>
            <w:szCs w:val="30"/>
          </w:rPr>
          <w:t>852</w:t>
        </w:r>
      </w:ins>
      <w:r>
        <w:rPr>
          <w:rFonts w:ascii="仿宋_GB2312" w:eastAsia="仿宋_GB2312" w:hAnsi="仿宋_GB2312" w:cs="仿宋_GB2312" w:hint="eastAsia"/>
          <w:b/>
          <w:bCs/>
          <w:sz w:val="30"/>
          <w:szCs w:val="30"/>
        </w:rPr>
        <w:t>理</w:t>
      </w:r>
      <w:ins w:id="80" w:author="正君 王" w:date="2025-09-02T10:41:00Z" w16du:dateUtc="2025-09-02T02:41:00Z">
        <w:r w:rsidR="000901E6">
          <w:rPr>
            <w:rFonts w:ascii="仿宋_GB2312" w:eastAsia="仿宋_GB2312" w:hAnsi="仿宋_GB2312" w:cs="仿宋_GB2312" w:hint="eastAsia"/>
            <w:b/>
            <w:bCs/>
            <w:sz w:val="30"/>
            <w:szCs w:val="30"/>
          </w:rPr>
          <w:t>7777</w:t>
        </w:r>
      </w:ins>
      <w:r>
        <w:rPr>
          <w:rFonts w:ascii="仿宋_GB2312" w:eastAsia="仿宋_GB2312" w:hAnsi="仿宋_GB2312" w:cs="仿宋_GB2312" w:hint="eastAsia"/>
          <w:b/>
          <w:bCs/>
          <w:sz w:val="30"/>
          <w:szCs w:val="30"/>
        </w:rPr>
        <w:t>”</w:t>
      </w:r>
      <w:r>
        <w:rPr>
          <w:rFonts w:ascii="仿宋_GB2312" w:eastAsia="仿宋_GB2312" w:hAnsi="仿宋_GB2312" w:cs="仿宋_GB2312" w:hint="eastAsia"/>
          <w:sz w:val="30"/>
          <w:szCs w:val="30"/>
        </w:rPr>
        <w:t>进入</w:t>
      </w:r>
      <w:r>
        <w:rPr>
          <w:rFonts w:ascii="仿宋_GB2312" w:eastAsia="仿宋_GB2312" w:hAnsi="仿宋_GB2312" w:cs="仿宋_GB2312" w:hint="eastAsia"/>
          <w:b/>
          <w:bCs/>
          <w:sz w:val="30"/>
          <w:szCs w:val="30"/>
        </w:rPr>
        <w:t>“强化风险识别”</w:t>
      </w:r>
      <w:r>
        <w:rPr>
          <w:rFonts w:ascii="仿宋_GB2312" w:eastAsia="仿宋_GB2312" w:hAnsi="仿宋_GB2312" w:cs="仿宋_GB2312" w:hint="eastAsia"/>
          <w:sz w:val="30"/>
          <w:szCs w:val="30"/>
        </w:rPr>
        <w:t>交易，再进入“</w:t>
      </w:r>
      <w:r>
        <w:rPr>
          <w:rFonts w:ascii="仿宋_GB2312" w:eastAsia="仿宋_GB2312" w:hAnsi="仿宋_GB2312" w:cs="仿宋_GB2312" w:hint="eastAsia"/>
          <w:b/>
          <w:bCs/>
          <w:sz w:val="30"/>
          <w:szCs w:val="30"/>
        </w:rPr>
        <w:t>开户强化风险识别</w:t>
      </w:r>
      <w:r>
        <w:rPr>
          <w:rFonts w:ascii="仿宋_GB2312" w:eastAsia="仿宋_GB2312" w:hAnsi="仿宋_GB2312" w:cs="仿宋_GB2312" w:hint="eastAsia"/>
          <w:sz w:val="30"/>
          <w:szCs w:val="30"/>
        </w:rPr>
        <w:t>”交易</w:t>
      </w:r>
      <w:r>
        <w:rPr>
          <w:rFonts w:ascii="仿宋_GB2312" w:eastAsia="仿宋_GB2312" w:hAnsi="仿宋_GB2312" w:cs="仿宋_GB2312"/>
          <w:sz w:val="30"/>
          <w:szCs w:val="30"/>
        </w:rPr>
        <w:t>，</w:t>
      </w:r>
      <w:r>
        <w:rPr>
          <w:rFonts w:ascii="仿宋_GB2312" w:eastAsia="仿宋_GB2312" w:hAnsi="仿宋_GB2312" w:cs="仿宋_GB2312" w:hint="eastAsia"/>
          <w:sz w:val="30"/>
          <w:szCs w:val="30"/>
        </w:rPr>
        <w:lastRenderedPageBreak/>
        <w:t>使用外设</w:t>
      </w:r>
      <w:r>
        <w:rPr>
          <w:rFonts w:ascii="仿宋_GB2312" w:eastAsia="仿宋_GB2312" w:hAnsi="仿宋_GB2312" w:cs="仿宋_GB2312"/>
          <w:sz w:val="30"/>
          <w:szCs w:val="30"/>
        </w:rPr>
        <w:t>进行身份识别采集客户信息</w:t>
      </w:r>
      <w:r>
        <w:rPr>
          <w:rFonts w:ascii="仿宋_GB2312" w:eastAsia="仿宋_GB2312" w:hAnsi="仿宋_GB2312" w:cs="仿宋_GB2312" w:hint="eastAsia"/>
          <w:sz w:val="30"/>
          <w:szCs w:val="30"/>
        </w:rPr>
        <w:t>，</w:t>
      </w:r>
      <w:r>
        <w:rPr>
          <w:rFonts w:ascii="仿宋_GB2312" w:eastAsia="仿宋_GB2312" w:hAnsi="仿宋_GB2312" w:cs="仿宋_GB2312"/>
          <w:sz w:val="30"/>
          <w:szCs w:val="30"/>
        </w:rPr>
        <w:t>系统将提示</w:t>
      </w:r>
      <w:r>
        <w:rPr>
          <w:rFonts w:ascii="仿宋_GB2312" w:eastAsia="仿宋_GB2312" w:hAnsi="仿宋_GB2312" w:cs="仿宋_GB2312" w:hint="eastAsia"/>
          <w:sz w:val="30"/>
          <w:szCs w:val="30"/>
        </w:rPr>
        <w:t>客户已有账户数量</w:t>
      </w:r>
      <w:r>
        <w:rPr>
          <w:rFonts w:ascii="仿宋_GB2312" w:eastAsia="仿宋_GB2312" w:hAnsi="仿宋_GB2312" w:cs="仿宋_GB2312"/>
          <w:sz w:val="30"/>
          <w:szCs w:val="30"/>
        </w:rPr>
        <w:t>情况等</w:t>
      </w:r>
      <w:r>
        <w:rPr>
          <w:rFonts w:ascii="仿宋_GB2312" w:eastAsia="仿宋_GB2312" w:hAnsi="仿宋_GB2312" w:cs="仿宋_GB2312" w:hint="eastAsia"/>
          <w:sz w:val="30"/>
          <w:szCs w:val="30"/>
        </w:rPr>
        <w:t>。</w:t>
      </w:r>
    </w:p>
    <w:p w14:paraId="7008BD70" w14:textId="77777777" w:rsidR="0013061D" w:rsidRDefault="003B1A6E">
      <w:r>
        <w:rPr>
          <w:rFonts w:ascii="仿宋_GB2312" w:eastAsia="仿宋_GB2312" w:hAnsi="仿宋_GB2312" w:cs="仿宋_GB2312" w:hint="eastAsia"/>
          <w:noProof/>
          <w:sz w:val="30"/>
          <w:szCs w:val="30"/>
        </w:rPr>
        <w:drawing>
          <wp:inline distT="0" distB="0" distL="114300" distR="114300" wp14:anchorId="7A8AC6E7" wp14:editId="38FD7438">
            <wp:extent cx="5266690" cy="3291840"/>
            <wp:effectExtent l="0" t="0" r="10160" b="3810"/>
            <wp:docPr id="125" name="图片 125" descr="Screenshot_20240906_14242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Screenshot_20240906_142427_com.psbc.universal"/>
                    <pic:cNvPicPr>
                      <a:picLocks noChangeAspect="1"/>
                    </pic:cNvPicPr>
                  </pic:nvPicPr>
                  <pic:blipFill>
                    <a:blip r:embed="rId34"/>
                    <a:stretch>
                      <a:fillRect/>
                    </a:stretch>
                  </pic:blipFill>
                  <pic:spPr>
                    <a:xfrm>
                      <a:off x="0" y="0"/>
                      <a:ext cx="5266690" cy="3291840"/>
                    </a:xfrm>
                    <a:prstGeom prst="rect">
                      <a:avLst/>
                    </a:prstGeom>
                    <a:noFill/>
                    <a:ln w="9525" cap="flat" cmpd="sng">
                      <a:noFill/>
                      <a:prstDash val="solid"/>
                      <a:miter/>
                    </a:ln>
                  </pic:spPr>
                </pic:pic>
              </a:graphicData>
            </a:graphic>
          </wp:inline>
        </w:drawing>
      </w:r>
    </w:p>
    <w:p w14:paraId="1A5870D8" w14:textId="77777777" w:rsidR="0013061D" w:rsidRDefault="003B1A6E">
      <w:pPr>
        <w:pStyle w:val="20"/>
        <w:ind w:leftChars="0" w:left="0" w:firstLineChars="0" w:firstLine="0"/>
      </w:pPr>
      <w:r>
        <w:rPr>
          <w:rFonts w:ascii="仿宋_GB2312" w:eastAsia="仿宋_GB2312" w:hAnsi="仿宋_GB2312" w:cs="仿宋_GB2312" w:hint="eastAsia"/>
          <w:sz w:val="30"/>
          <w:szCs w:val="30"/>
        </w:rPr>
        <w:t>2.点击强化风险识别，选择开户强化风险识别执行交易</w:t>
      </w:r>
    </w:p>
    <w:p w14:paraId="4DEDCB63" w14:textId="77777777" w:rsidR="0013061D" w:rsidRDefault="003B1A6E">
      <w:pPr>
        <w:pStyle w:val="index61"/>
        <w:ind w:leftChars="0" w:left="0"/>
      </w:pPr>
      <w:r>
        <w:rPr>
          <w:rFonts w:ascii="宋体" w:hAnsi="宋体" w:cs="宋体" w:hint="eastAsia"/>
          <w:noProof/>
          <w:sz w:val="24"/>
        </w:rPr>
        <w:drawing>
          <wp:inline distT="0" distB="0" distL="0" distR="0" wp14:anchorId="6E605C30" wp14:editId="01BD8119">
            <wp:extent cx="5274310" cy="31648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6A0624B" w14:textId="77777777" w:rsidR="0013061D" w:rsidRDefault="0013061D">
      <w:pPr>
        <w:pStyle w:val="index61"/>
        <w:ind w:leftChars="0" w:left="0"/>
      </w:pPr>
    </w:p>
    <w:p w14:paraId="41E79C1B" w14:textId="77777777" w:rsidR="0013061D" w:rsidRDefault="003B1A6E">
      <w:pPr>
        <w:pStyle w:val="20"/>
        <w:ind w:leftChars="0" w:left="0" w:firstLineChars="0" w:firstLine="0"/>
      </w:pPr>
      <w:r>
        <w:rPr>
          <w:rFonts w:ascii="仿宋_GB2312" w:eastAsia="仿宋_GB2312" w:hAnsi="仿宋_GB2312" w:cs="仿宋_GB2312" w:hint="eastAsia"/>
          <w:sz w:val="30"/>
          <w:szCs w:val="30"/>
        </w:rPr>
        <w:t>3.外设获取身份证信息进行联网核查</w:t>
      </w:r>
    </w:p>
    <w:bookmarkEnd w:id="77"/>
    <w:p w14:paraId="6D5C8EDF" w14:textId="77777777" w:rsidR="0013061D" w:rsidRDefault="003B1A6E">
      <w:pPr>
        <w:pStyle w:val="index61"/>
        <w:ind w:leftChars="0" w:left="0"/>
        <w:rPr>
          <w:rFonts w:ascii="仿宋_GB2312" w:eastAsia="仿宋_GB2312" w:hAnsi="仿宋_GB2312" w:cs="仿宋_GB2312" w:hint="eastAsia"/>
          <w:sz w:val="30"/>
          <w:szCs w:val="30"/>
        </w:rPr>
      </w:pPr>
      <w:r>
        <w:rPr>
          <w:rFonts w:ascii="仿宋_GB2312" w:eastAsia="仿宋_GB2312" w:hAnsi="仿宋_GB2312" w:cs="仿宋_GB2312" w:hint="eastAsia"/>
          <w:noProof/>
          <w:sz w:val="30"/>
          <w:szCs w:val="30"/>
        </w:rPr>
        <w:lastRenderedPageBreak/>
        <w:drawing>
          <wp:inline distT="0" distB="0" distL="114300" distR="114300" wp14:anchorId="5E0E3FAC" wp14:editId="63AD8E0A">
            <wp:extent cx="5266690" cy="3291840"/>
            <wp:effectExtent l="0" t="0" r="10160" b="3810"/>
            <wp:docPr id="127" name="图片 127" descr="Screenshot_20240906_14325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Screenshot_20240906_143252_com.psbc.universal"/>
                    <pic:cNvPicPr>
                      <a:picLocks noChangeAspect="1"/>
                    </pic:cNvPicPr>
                  </pic:nvPicPr>
                  <pic:blipFill>
                    <a:blip r:embed="rId36"/>
                    <a:stretch>
                      <a:fillRect/>
                    </a:stretch>
                  </pic:blipFill>
                  <pic:spPr>
                    <a:xfrm>
                      <a:off x="0" y="0"/>
                      <a:ext cx="5266690" cy="3291840"/>
                    </a:xfrm>
                    <a:prstGeom prst="rect">
                      <a:avLst/>
                    </a:prstGeom>
                    <a:noFill/>
                    <a:ln w="9525" cap="flat" cmpd="sng">
                      <a:noFill/>
                      <a:prstDash val="solid"/>
                      <a:miter/>
                    </a:ln>
                  </pic:spPr>
                </pic:pic>
              </a:graphicData>
            </a:graphic>
          </wp:inline>
        </w:drawing>
      </w:r>
    </w:p>
    <w:p w14:paraId="12E203C4" w14:textId="77777777" w:rsidR="0013061D" w:rsidRDefault="0013061D"/>
    <w:p w14:paraId="03B72856" w14:textId="77777777" w:rsidR="0013061D" w:rsidRDefault="0013061D">
      <w:pPr>
        <w:pStyle w:val="20"/>
        <w:ind w:left="420" w:firstLine="420"/>
      </w:pPr>
    </w:p>
    <w:p w14:paraId="24930C36" w14:textId="77777777" w:rsidR="0013061D" w:rsidRDefault="0013061D">
      <w:pPr>
        <w:pStyle w:val="a4"/>
        <w:ind w:firstLine="600"/>
      </w:pPr>
    </w:p>
    <w:p w14:paraId="38484A76" w14:textId="77777777" w:rsidR="0013061D" w:rsidRDefault="003B1A6E">
      <w:pPr>
        <w:spacing w:line="600" w:lineRule="exact"/>
        <w:rPr>
          <w:rFonts w:ascii="仿宋_GB2312" w:eastAsia="仿宋_GB2312" w:hAnsi="仿宋_GB2312" w:cs="仿宋_GB2312" w:hint="eastAsia"/>
          <w:sz w:val="30"/>
          <w:szCs w:val="30"/>
        </w:rPr>
      </w:pPr>
      <w:r>
        <w:rPr>
          <w:rFonts w:ascii="仿宋_GB2312" w:eastAsia="仿宋_GB2312" w:hAnsi="仿宋_GB2312" w:cs="仿宋_GB2312" w:hint="eastAsia"/>
          <w:sz w:val="30"/>
          <w:szCs w:val="30"/>
        </w:rPr>
        <w:t>4.</w:t>
      </w:r>
      <w:r>
        <w:rPr>
          <w:rFonts w:ascii="仿宋_GB2312" w:eastAsia="仿宋_GB2312" w:hAnsi="仿宋_GB2312" w:cs="仿宋_GB2312"/>
          <w:sz w:val="30"/>
          <w:szCs w:val="30"/>
        </w:rPr>
        <w:t>根据实际情况</w:t>
      </w:r>
      <w:r>
        <w:rPr>
          <w:rFonts w:ascii="仿宋_GB2312" w:eastAsia="仿宋_GB2312" w:hAnsi="仿宋_GB2312" w:cs="仿宋_GB2312" w:hint="eastAsia"/>
          <w:sz w:val="30"/>
          <w:szCs w:val="30"/>
        </w:rPr>
        <w:t>填写客户信息，如有</w:t>
      </w:r>
      <w:r>
        <w:rPr>
          <w:rFonts w:ascii="仿宋_GB2312" w:eastAsia="仿宋_GB2312" w:hAnsi="仿宋_GB2312" w:cs="仿宋_GB2312"/>
          <w:sz w:val="30"/>
          <w:szCs w:val="30"/>
        </w:rPr>
        <w:t>新增或</w:t>
      </w:r>
      <w:r>
        <w:rPr>
          <w:rFonts w:ascii="仿宋_GB2312" w:eastAsia="仿宋_GB2312" w:hAnsi="仿宋_GB2312" w:cs="仿宋_GB2312" w:hint="eastAsia"/>
          <w:sz w:val="30"/>
          <w:szCs w:val="30"/>
        </w:rPr>
        <w:t>修改，需集中授权</w:t>
      </w:r>
    </w:p>
    <w:p w14:paraId="485D5859" w14:textId="77777777" w:rsidR="0013061D" w:rsidRDefault="003B1A6E">
      <w:pPr>
        <w:pStyle w:val="index61"/>
        <w:ind w:leftChars="0" w:left="0"/>
      </w:pPr>
      <w:r>
        <w:rPr>
          <w:rFonts w:hint="eastAsia"/>
          <w:noProof/>
        </w:rPr>
        <w:drawing>
          <wp:inline distT="0" distB="0" distL="114300" distR="114300" wp14:anchorId="142EFD56" wp14:editId="69B98EB4">
            <wp:extent cx="5266690" cy="3291840"/>
            <wp:effectExtent l="0" t="0" r="10160" b="3810"/>
            <wp:docPr id="128" name="图片 128" descr="Screenshot_20240906_14370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Screenshot_20240906_143704_com.psbc.universal"/>
                    <pic:cNvPicPr>
                      <a:picLocks noChangeAspect="1"/>
                    </pic:cNvPicPr>
                  </pic:nvPicPr>
                  <pic:blipFill>
                    <a:blip r:embed="rId37"/>
                    <a:stretch>
                      <a:fillRect/>
                    </a:stretch>
                  </pic:blipFill>
                  <pic:spPr>
                    <a:xfrm>
                      <a:off x="0" y="0"/>
                      <a:ext cx="5266690" cy="3291840"/>
                    </a:xfrm>
                    <a:prstGeom prst="rect">
                      <a:avLst/>
                    </a:prstGeom>
                    <a:noFill/>
                    <a:ln w="9525" cap="flat" cmpd="sng">
                      <a:noFill/>
                      <a:prstDash val="solid"/>
                      <a:miter/>
                    </a:ln>
                  </pic:spPr>
                </pic:pic>
              </a:graphicData>
            </a:graphic>
          </wp:inline>
        </w:drawing>
      </w:r>
    </w:p>
    <w:p w14:paraId="4013331C" w14:textId="77777777" w:rsidR="0013061D" w:rsidRDefault="0013061D"/>
    <w:p w14:paraId="3B9C9EC6" w14:textId="77777777" w:rsidR="0013061D" w:rsidRDefault="003B1A6E">
      <w:pPr>
        <w:pStyle w:val="index61"/>
        <w:ind w:leftChars="0" w:left="0"/>
      </w:pPr>
      <w:r>
        <w:rPr>
          <w:rFonts w:hint="eastAsia"/>
          <w:noProof/>
        </w:rPr>
        <w:lastRenderedPageBreak/>
        <w:drawing>
          <wp:inline distT="0" distB="0" distL="114300" distR="114300" wp14:anchorId="0EA46DA7" wp14:editId="550F6679">
            <wp:extent cx="5266690" cy="3291840"/>
            <wp:effectExtent l="0" t="0" r="10160" b="3810"/>
            <wp:docPr id="129" name="图片 129" descr="Screenshot_20240906_14371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Screenshot_20240906_143710_com.psbc.universal"/>
                    <pic:cNvPicPr>
                      <a:picLocks noChangeAspect="1"/>
                    </pic:cNvPicPr>
                  </pic:nvPicPr>
                  <pic:blipFill>
                    <a:blip r:embed="rId38"/>
                    <a:stretch>
                      <a:fillRect/>
                    </a:stretch>
                  </pic:blipFill>
                  <pic:spPr>
                    <a:xfrm>
                      <a:off x="0" y="0"/>
                      <a:ext cx="5266690" cy="3291840"/>
                    </a:xfrm>
                    <a:prstGeom prst="rect">
                      <a:avLst/>
                    </a:prstGeom>
                    <a:noFill/>
                    <a:ln w="9525" cap="flat" cmpd="sng">
                      <a:noFill/>
                      <a:prstDash val="solid"/>
                      <a:miter/>
                    </a:ln>
                  </pic:spPr>
                </pic:pic>
              </a:graphicData>
            </a:graphic>
          </wp:inline>
        </w:drawing>
      </w:r>
    </w:p>
    <w:p w14:paraId="0283F776" w14:textId="77777777" w:rsidR="0013061D" w:rsidRDefault="0013061D"/>
    <w:p w14:paraId="1BB92211" w14:textId="77777777" w:rsidR="0013061D" w:rsidRDefault="0013061D">
      <w:pPr>
        <w:pStyle w:val="20"/>
        <w:ind w:left="420" w:firstLine="420"/>
      </w:pPr>
    </w:p>
    <w:p w14:paraId="285CA27F" w14:textId="77777777" w:rsidR="0013061D" w:rsidRDefault="0013061D">
      <w:pPr>
        <w:pStyle w:val="a4"/>
        <w:ind w:firstLine="600"/>
      </w:pPr>
    </w:p>
    <w:p w14:paraId="04D2B516" w14:textId="77777777" w:rsidR="0013061D" w:rsidRDefault="0013061D"/>
    <w:p w14:paraId="2279C364" w14:textId="77777777" w:rsidR="0013061D" w:rsidRDefault="0013061D">
      <w:pPr>
        <w:pStyle w:val="20"/>
        <w:ind w:left="420" w:firstLine="420"/>
      </w:pPr>
    </w:p>
    <w:p w14:paraId="3449A839" w14:textId="77777777" w:rsidR="0013061D" w:rsidRDefault="003B1A6E">
      <w:pPr>
        <w:rPr>
          <w:rFonts w:ascii="仿宋_GB2312" w:eastAsia="仿宋_GB2312" w:hAnsi="仿宋_GB2312" w:cs="仿宋_GB2312" w:hint="eastAsia"/>
          <w:sz w:val="30"/>
          <w:szCs w:val="30"/>
        </w:rPr>
      </w:pPr>
      <w:r>
        <w:rPr>
          <w:rFonts w:ascii="仿宋_GB2312" w:eastAsia="仿宋_GB2312" w:hAnsi="仿宋_GB2312" w:cs="仿宋_GB2312" w:hint="eastAsia"/>
          <w:sz w:val="30"/>
          <w:szCs w:val="30"/>
        </w:rPr>
        <w:t>5.集中授权提交，需要上传身份证正反面和客户经理合照影像</w:t>
      </w:r>
    </w:p>
    <w:p w14:paraId="08C764D5" w14:textId="77777777" w:rsidR="0013061D" w:rsidRDefault="003B1A6E">
      <w:r>
        <w:rPr>
          <w:rFonts w:ascii="仿宋_GB2312" w:eastAsia="仿宋_GB2312" w:hAnsi="仿宋_GB2312" w:cs="仿宋_GB2312" w:hint="eastAsia"/>
          <w:noProof/>
          <w:sz w:val="30"/>
          <w:szCs w:val="30"/>
        </w:rPr>
        <w:drawing>
          <wp:inline distT="0" distB="0" distL="114300" distR="114300" wp14:anchorId="4ADB22BF" wp14:editId="53D0DDB7">
            <wp:extent cx="5266690" cy="3291840"/>
            <wp:effectExtent l="0" t="0" r="10160" b="3810"/>
            <wp:docPr id="130" name="图片 130" descr="Screenshot_20240906_14372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Screenshot_20240906_143728_com.psbc.universal"/>
                    <pic:cNvPicPr>
                      <a:picLocks noChangeAspect="1"/>
                    </pic:cNvPicPr>
                  </pic:nvPicPr>
                  <pic:blipFill>
                    <a:blip r:embed="rId39"/>
                    <a:stretch>
                      <a:fillRect/>
                    </a:stretch>
                  </pic:blipFill>
                  <pic:spPr>
                    <a:xfrm>
                      <a:off x="0" y="0"/>
                      <a:ext cx="5266690" cy="3291840"/>
                    </a:xfrm>
                    <a:prstGeom prst="rect">
                      <a:avLst/>
                    </a:prstGeom>
                    <a:noFill/>
                    <a:ln w="9525" cap="flat" cmpd="sng">
                      <a:noFill/>
                      <a:prstDash val="solid"/>
                      <a:miter/>
                    </a:ln>
                  </pic:spPr>
                </pic:pic>
              </a:graphicData>
            </a:graphic>
          </wp:inline>
        </w:drawing>
      </w:r>
    </w:p>
    <w:p w14:paraId="6473F5DA" w14:textId="77777777" w:rsidR="0013061D" w:rsidRDefault="0013061D">
      <w:pPr>
        <w:pStyle w:val="index61"/>
        <w:ind w:left="2100"/>
      </w:pPr>
    </w:p>
    <w:p w14:paraId="4FAB880F" w14:textId="77777777" w:rsidR="0013061D" w:rsidRDefault="003B1A6E">
      <w:pPr>
        <w:rPr>
          <w:rFonts w:eastAsia="仿宋_GB2312"/>
        </w:rPr>
      </w:pPr>
      <w:r>
        <w:rPr>
          <w:rFonts w:ascii="仿宋_GB2312" w:eastAsia="仿宋_GB2312" w:hAnsi="仿宋_GB2312" w:cs="仿宋_GB2312" w:hint="eastAsia"/>
          <w:sz w:val="30"/>
          <w:szCs w:val="30"/>
        </w:rPr>
        <w:lastRenderedPageBreak/>
        <w:t>6.上传和需等待授权通过</w:t>
      </w:r>
    </w:p>
    <w:p w14:paraId="028F7574" w14:textId="77777777" w:rsidR="0013061D" w:rsidRDefault="0013061D"/>
    <w:p w14:paraId="549999FD" w14:textId="77777777" w:rsidR="0013061D" w:rsidRDefault="003B1A6E">
      <w:pPr>
        <w:pStyle w:val="index61"/>
        <w:ind w:leftChars="0" w:left="0"/>
      </w:pPr>
      <w:r>
        <w:rPr>
          <w:noProof/>
        </w:rPr>
        <w:drawing>
          <wp:inline distT="0" distB="0" distL="114300" distR="114300" wp14:anchorId="0ED697A4" wp14:editId="5984201B">
            <wp:extent cx="5266690" cy="3291840"/>
            <wp:effectExtent l="0" t="0" r="10160" b="3810"/>
            <wp:docPr id="131" name="图片 131" descr="Screenshot_20240906_14382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Screenshot_20240906_143825_com.psbc.universal"/>
                    <pic:cNvPicPr>
                      <a:picLocks noChangeAspect="1"/>
                    </pic:cNvPicPr>
                  </pic:nvPicPr>
                  <pic:blipFill>
                    <a:blip r:embed="rId40"/>
                    <a:stretch>
                      <a:fillRect/>
                    </a:stretch>
                  </pic:blipFill>
                  <pic:spPr>
                    <a:xfrm>
                      <a:off x="0" y="0"/>
                      <a:ext cx="5266690" cy="3291840"/>
                    </a:xfrm>
                    <a:prstGeom prst="rect">
                      <a:avLst/>
                    </a:prstGeom>
                    <a:noFill/>
                    <a:ln w="9525" cap="flat" cmpd="sng">
                      <a:noFill/>
                      <a:prstDash val="solid"/>
                      <a:miter/>
                    </a:ln>
                  </pic:spPr>
                </pic:pic>
              </a:graphicData>
            </a:graphic>
          </wp:inline>
        </w:drawing>
      </w:r>
    </w:p>
    <w:p w14:paraId="23B55741" w14:textId="77777777" w:rsidR="0013061D" w:rsidRDefault="0013061D"/>
    <w:p w14:paraId="7EE12902" w14:textId="77777777" w:rsidR="0013061D" w:rsidRDefault="0013061D">
      <w:pPr>
        <w:pStyle w:val="20"/>
        <w:ind w:left="420" w:firstLine="420"/>
      </w:pPr>
    </w:p>
    <w:p w14:paraId="1EEF2E1C" w14:textId="77777777" w:rsidR="0013061D" w:rsidRDefault="0013061D"/>
    <w:p w14:paraId="58C8AFBA" w14:textId="77777777" w:rsidR="0013061D" w:rsidRDefault="0013061D">
      <w:pPr>
        <w:pStyle w:val="index61"/>
        <w:ind w:leftChars="0" w:left="0"/>
      </w:pPr>
    </w:p>
    <w:p w14:paraId="260A5E52" w14:textId="77777777" w:rsidR="0013061D" w:rsidRDefault="003B1A6E">
      <w:pPr>
        <w:rPr>
          <w:rFonts w:ascii="仿宋_GB2312" w:eastAsia="仿宋_GB2312" w:hAnsi="仿宋_GB2312" w:cs="仿宋_GB2312" w:hint="eastAsia"/>
          <w:sz w:val="30"/>
          <w:szCs w:val="30"/>
        </w:rPr>
      </w:pPr>
      <w:r>
        <w:rPr>
          <w:rFonts w:ascii="仿宋_GB2312" w:eastAsia="仿宋_GB2312" w:hAnsi="仿宋_GB2312" w:cs="仿宋_GB2312" w:hint="eastAsia"/>
          <w:sz w:val="30"/>
          <w:szCs w:val="30"/>
        </w:rPr>
        <w:t>7.集中授权提交成功执行下一步风险识别表单填写</w:t>
      </w:r>
    </w:p>
    <w:p w14:paraId="76D12AE8" w14:textId="77777777" w:rsidR="0013061D" w:rsidRDefault="0013061D"/>
    <w:p w14:paraId="5167EC2F" w14:textId="77777777" w:rsidR="0013061D" w:rsidRDefault="003B1A6E">
      <w:pPr>
        <w:pStyle w:val="index61"/>
        <w:ind w:leftChars="0" w:left="0"/>
      </w:pPr>
      <w:r>
        <w:rPr>
          <w:noProof/>
        </w:rPr>
        <w:drawing>
          <wp:inline distT="0" distB="0" distL="114300" distR="114300" wp14:anchorId="3CD0881F" wp14:editId="2702DEB6">
            <wp:extent cx="5266690" cy="3291840"/>
            <wp:effectExtent l="0" t="0" r="10160" b="3810"/>
            <wp:docPr id="132" name="图片 132" descr="Screenshot_20240909_09210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Screenshot_20240909_092101_com.psbc.universal"/>
                    <pic:cNvPicPr>
                      <a:picLocks noChangeAspect="1"/>
                    </pic:cNvPicPr>
                  </pic:nvPicPr>
                  <pic:blipFill>
                    <a:blip r:embed="rId41"/>
                    <a:stretch>
                      <a:fillRect/>
                    </a:stretch>
                  </pic:blipFill>
                  <pic:spPr>
                    <a:xfrm>
                      <a:off x="0" y="0"/>
                      <a:ext cx="5266690" cy="3291840"/>
                    </a:xfrm>
                    <a:prstGeom prst="rect">
                      <a:avLst/>
                    </a:prstGeom>
                    <a:noFill/>
                    <a:ln w="9525" cap="flat" cmpd="sng">
                      <a:noFill/>
                      <a:prstDash val="solid"/>
                      <a:miter/>
                    </a:ln>
                  </pic:spPr>
                </pic:pic>
              </a:graphicData>
            </a:graphic>
          </wp:inline>
        </w:drawing>
      </w:r>
    </w:p>
    <w:p w14:paraId="1ADCA21D" w14:textId="77777777" w:rsidR="0013061D" w:rsidRDefault="003B1A6E">
      <w:pPr>
        <w:rPr>
          <w:rFonts w:ascii="仿宋_GB2312" w:eastAsia="仿宋_GB2312" w:hAnsi="仿宋_GB2312" w:cs="仿宋_GB2312" w:hint="eastAsia"/>
          <w:sz w:val="30"/>
          <w:szCs w:val="30"/>
        </w:rPr>
      </w:pPr>
      <w:r>
        <w:rPr>
          <w:rFonts w:ascii="仿宋_GB2312" w:eastAsia="仿宋_GB2312" w:hAnsi="仿宋_GB2312" w:cs="仿宋_GB2312" w:hint="eastAsia"/>
          <w:sz w:val="30"/>
          <w:szCs w:val="30"/>
        </w:rPr>
        <w:lastRenderedPageBreak/>
        <w:t>8.</w:t>
      </w:r>
      <w:r>
        <w:rPr>
          <w:rFonts w:ascii="仿宋_GB2312" w:eastAsia="仿宋_GB2312" w:hAnsi="仿宋_GB2312" w:cs="仿宋_GB2312"/>
          <w:sz w:val="30"/>
          <w:szCs w:val="30"/>
        </w:rPr>
        <w:t>由</w:t>
      </w:r>
      <w:r>
        <w:rPr>
          <w:rFonts w:ascii="仿宋_GB2312" w:eastAsia="仿宋_GB2312" w:hAnsi="仿宋_GB2312" w:cs="仿宋_GB2312" w:hint="eastAsia"/>
          <w:b/>
          <w:bCs/>
          <w:sz w:val="30"/>
          <w:szCs w:val="30"/>
        </w:rPr>
        <w:t>尽调人员</w:t>
      </w:r>
      <w:r>
        <w:rPr>
          <w:rFonts w:ascii="仿宋_GB2312" w:eastAsia="仿宋_GB2312" w:hAnsi="仿宋_GB2312" w:cs="仿宋_GB2312" w:hint="eastAsia"/>
          <w:sz w:val="30"/>
          <w:szCs w:val="30"/>
        </w:rPr>
        <w:t>填写尽调表单。</w:t>
      </w:r>
    </w:p>
    <w:p w14:paraId="1D44009D" w14:textId="77777777" w:rsidR="0013061D" w:rsidRDefault="003B1A6E">
      <w:r>
        <w:rPr>
          <w:rFonts w:hint="eastAsia"/>
          <w:noProof/>
        </w:rPr>
        <w:drawing>
          <wp:inline distT="0" distB="0" distL="114300" distR="114300" wp14:anchorId="3426B09A" wp14:editId="4B51DE89">
            <wp:extent cx="5266690" cy="2292985"/>
            <wp:effectExtent l="0" t="0" r="10160" b="12065"/>
            <wp:docPr id="133" name="图片 133" descr="Screenshot_20240906_14391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Screenshot_20240906_143910_com.psbc.universal"/>
                    <pic:cNvPicPr>
                      <a:picLocks noChangeAspect="1"/>
                    </pic:cNvPicPr>
                  </pic:nvPicPr>
                  <pic:blipFill>
                    <a:blip r:embed="rId42"/>
                    <a:stretch>
                      <a:fillRect/>
                    </a:stretch>
                  </pic:blipFill>
                  <pic:spPr>
                    <a:xfrm>
                      <a:off x="0" y="0"/>
                      <a:ext cx="5266690" cy="2292985"/>
                    </a:xfrm>
                    <a:prstGeom prst="rect">
                      <a:avLst/>
                    </a:prstGeom>
                    <a:noFill/>
                    <a:ln w="9525" cap="flat" cmpd="sng">
                      <a:noFill/>
                      <a:prstDash val="solid"/>
                      <a:miter/>
                    </a:ln>
                  </pic:spPr>
                </pic:pic>
              </a:graphicData>
            </a:graphic>
          </wp:inline>
        </w:drawing>
      </w:r>
    </w:p>
    <w:p w14:paraId="54D844DA" w14:textId="77777777" w:rsidR="0013061D" w:rsidRDefault="003B1A6E">
      <w:pPr>
        <w:pStyle w:val="index61"/>
        <w:ind w:leftChars="0" w:left="0"/>
      </w:pPr>
      <w:r>
        <w:rPr>
          <w:rFonts w:hint="eastAsia"/>
          <w:noProof/>
        </w:rPr>
        <w:drawing>
          <wp:inline distT="0" distB="0" distL="114300" distR="114300" wp14:anchorId="1ED2F867" wp14:editId="1E903799">
            <wp:extent cx="5266690" cy="1928495"/>
            <wp:effectExtent l="0" t="0" r="10160" b="14605"/>
            <wp:docPr id="134" name="图片 134" descr="Screenshot_20240906_14391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Screenshot_20240906_143914_com.psbc.universal"/>
                    <pic:cNvPicPr>
                      <a:picLocks noChangeAspect="1"/>
                    </pic:cNvPicPr>
                  </pic:nvPicPr>
                  <pic:blipFill>
                    <a:blip r:embed="rId43"/>
                    <a:stretch>
                      <a:fillRect/>
                    </a:stretch>
                  </pic:blipFill>
                  <pic:spPr>
                    <a:xfrm>
                      <a:off x="0" y="0"/>
                      <a:ext cx="5266690" cy="1928495"/>
                    </a:xfrm>
                    <a:prstGeom prst="rect">
                      <a:avLst/>
                    </a:prstGeom>
                    <a:noFill/>
                    <a:ln w="9525" cap="flat" cmpd="sng">
                      <a:noFill/>
                      <a:prstDash val="solid"/>
                      <a:miter/>
                    </a:ln>
                  </pic:spPr>
                </pic:pic>
              </a:graphicData>
            </a:graphic>
          </wp:inline>
        </w:drawing>
      </w:r>
    </w:p>
    <w:p w14:paraId="07D6336B" w14:textId="77777777" w:rsidR="0013061D" w:rsidRDefault="0013061D"/>
    <w:p w14:paraId="3F7F49A4" w14:textId="77777777" w:rsidR="0013061D" w:rsidRDefault="003B1A6E">
      <w:pPr>
        <w:spacing w:line="600" w:lineRule="exact"/>
      </w:pPr>
      <w:r>
        <w:rPr>
          <w:rFonts w:ascii="仿宋_GB2312" w:eastAsia="仿宋_GB2312" w:hAnsi="仿宋_GB2312" w:cs="仿宋_GB2312" w:hint="eastAsia"/>
          <w:sz w:val="30"/>
          <w:szCs w:val="30"/>
        </w:rPr>
        <w:t>9.</w:t>
      </w:r>
      <w:r>
        <w:rPr>
          <w:rFonts w:ascii="仿宋_GB2312" w:eastAsia="仿宋_GB2312" w:hAnsi="仿宋_GB2312" w:cs="仿宋_GB2312"/>
          <w:sz w:val="30"/>
          <w:szCs w:val="30"/>
        </w:rPr>
        <w:t>如分行已维护</w:t>
      </w:r>
      <w:r>
        <w:rPr>
          <w:rFonts w:ascii="仿宋_GB2312" w:eastAsia="仿宋_GB2312" w:hAnsi="仿宋_GB2312" w:cs="仿宋_GB2312" w:hint="eastAsia"/>
          <w:sz w:val="30"/>
          <w:szCs w:val="30"/>
        </w:rPr>
        <w:t>签字类单据</w:t>
      </w:r>
      <w:r>
        <w:rPr>
          <w:rFonts w:ascii="仿宋_GB2312" w:eastAsia="仿宋_GB2312" w:hAnsi="仿宋_GB2312" w:cs="仿宋_GB2312"/>
          <w:sz w:val="30"/>
          <w:szCs w:val="30"/>
        </w:rPr>
        <w:t>，需</w:t>
      </w:r>
      <w:r>
        <w:rPr>
          <w:rFonts w:ascii="仿宋_GB2312" w:eastAsia="仿宋_GB2312" w:hAnsi="仿宋_GB2312" w:cs="仿宋_GB2312" w:hint="eastAsia"/>
          <w:sz w:val="30"/>
          <w:szCs w:val="30"/>
        </w:rPr>
        <w:t>点击电子签名</w:t>
      </w:r>
      <w:r>
        <w:rPr>
          <w:rFonts w:ascii="仿宋_GB2312" w:eastAsia="仿宋_GB2312" w:hAnsi="仿宋_GB2312" w:cs="仿宋_GB2312"/>
          <w:sz w:val="30"/>
          <w:szCs w:val="30"/>
        </w:rPr>
        <w:t>进行签署</w:t>
      </w:r>
      <w:r>
        <w:rPr>
          <w:rFonts w:ascii="仿宋_GB2312" w:eastAsia="仿宋_GB2312" w:hAnsi="仿宋_GB2312" w:cs="仿宋_GB2312" w:hint="eastAsia"/>
          <w:sz w:val="30"/>
          <w:szCs w:val="30"/>
        </w:rPr>
        <w:t>，如有</w:t>
      </w:r>
      <w:r>
        <w:rPr>
          <w:rFonts w:ascii="仿宋_GB2312" w:eastAsia="仿宋_GB2312" w:hAnsi="仿宋_GB2312" w:cs="仿宋_GB2312"/>
          <w:sz w:val="30"/>
          <w:szCs w:val="30"/>
        </w:rPr>
        <w:t>其他</w:t>
      </w:r>
      <w:r>
        <w:rPr>
          <w:rFonts w:ascii="仿宋_GB2312" w:eastAsia="仿宋_GB2312" w:hAnsi="仿宋_GB2312" w:cs="仿宋_GB2312" w:hint="eastAsia"/>
          <w:sz w:val="30"/>
          <w:szCs w:val="30"/>
        </w:rPr>
        <w:t>补拍类</w:t>
      </w:r>
      <w:r>
        <w:rPr>
          <w:rFonts w:ascii="仿宋_GB2312" w:eastAsia="仿宋_GB2312" w:hAnsi="仿宋_GB2312" w:cs="仿宋_GB2312"/>
          <w:sz w:val="30"/>
          <w:szCs w:val="30"/>
        </w:rPr>
        <w:t>材料，</w:t>
      </w:r>
      <w:r>
        <w:rPr>
          <w:rFonts w:ascii="仿宋_GB2312" w:eastAsia="仿宋_GB2312" w:hAnsi="仿宋_GB2312" w:cs="仿宋_GB2312" w:hint="eastAsia"/>
          <w:sz w:val="30"/>
          <w:szCs w:val="30"/>
        </w:rPr>
        <w:t>点击加号拍照后提交。</w:t>
      </w:r>
    </w:p>
    <w:p w14:paraId="1138F425" w14:textId="77777777" w:rsidR="0013061D" w:rsidRDefault="0013061D"/>
    <w:p w14:paraId="50FAE191" w14:textId="77777777" w:rsidR="0013061D" w:rsidRDefault="003B1A6E">
      <w:r>
        <w:rPr>
          <w:rFonts w:hint="eastAsia"/>
          <w:noProof/>
        </w:rPr>
        <w:drawing>
          <wp:inline distT="0" distB="0" distL="114300" distR="114300" wp14:anchorId="1DB1BA8E" wp14:editId="464EA87C">
            <wp:extent cx="5266690" cy="2501900"/>
            <wp:effectExtent l="0" t="0" r="10160" b="12700"/>
            <wp:docPr id="135" name="图片 135" descr="Screenshot_20240906_14392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Screenshot_20240906_143929_com.psbc.universal"/>
                    <pic:cNvPicPr>
                      <a:picLocks noChangeAspect="1"/>
                    </pic:cNvPicPr>
                  </pic:nvPicPr>
                  <pic:blipFill>
                    <a:blip r:embed="rId44"/>
                    <a:stretch>
                      <a:fillRect/>
                    </a:stretch>
                  </pic:blipFill>
                  <pic:spPr>
                    <a:xfrm>
                      <a:off x="0" y="0"/>
                      <a:ext cx="5266690" cy="2501900"/>
                    </a:xfrm>
                    <a:prstGeom prst="rect">
                      <a:avLst/>
                    </a:prstGeom>
                    <a:noFill/>
                    <a:ln w="9525" cap="flat" cmpd="sng">
                      <a:noFill/>
                      <a:prstDash val="solid"/>
                      <a:miter/>
                    </a:ln>
                  </pic:spPr>
                </pic:pic>
              </a:graphicData>
            </a:graphic>
          </wp:inline>
        </w:drawing>
      </w:r>
    </w:p>
    <w:p w14:paraId="43AC655F" w14:textId="77777777" w:rsidR="0013061D" w:rsidRDefault="003B1A6E">
      <w:pPr>
        <w:pStyle w:val="index61"/>
        <w:ind w:leftChars="0" w:left="0"/>
      </w:pPr>
      <w:r>
        <w:rPr>
          <w:rFonts w:hint="eastAsia"/>
          <w:noProof/>
        </w:rPr>
        <w:lastRenderedPageBreak/>
        <w:drawing>
          <wp:inline distT="0" distB="0" distL="114300" distR="114300" wp14:anchorId="52A28126" wp14:editId="3F41826B">
            <wp:extent cx="5272405" cy="2574925"/>
            <wp:effectExtent l="0" t="0" r="4445" b="15875"/>
            <wp:docPr id="2" name="图片 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1"/>
                    <pic:cNvPicPr>
                      <a:picLocks noChangeAspect="1"/>
                    </pic:cNvPicPr>
                  </pic:nvPicPr>
                  <pic:blipFill>
                    <a:blip r:embed="rId45"/>
                    <a:stretch>
                      <a:fillRect/>
                    </a:stretch>
                  </pic:blipFill>
                  <pic:spPr>
                    <a:xfrm>
                      <a:off x="0" y="0"/>
                      <a:ext cx="5272405" cy="2574925"/>
                    </a:xfrm>
                    <a:prstGeom prst="rect">
                      <a:avLst/>
                    </a:prstGeom>
                  </pic:spPr>
                </pic:pic>
              </a:graphicData>
            </a:graphic>
          </wp:inline>
        </w:drawing>
      </w:r>
    </w:p>
    <w:p w14:paraId="47B9C45A" w14:textId="77777777" w:rsidR="0013061D" w:rsidRDefault="0013061D">
      <w:pPr>
        <w:pStyle w:val="index61"/>
        <w:ind w:leftChars="0" w:left="0"/>
      </w:pPr>
    </w:p>
    <w:p w14:paraId="3CAE9E8A" w14:textId="77777777" w:rsidR="0013061D" w:rsidRDefault="003B1A6E">
      <w:pPr>
        <w:rPr>
          <w:rFonts w:ascii="仿宋_GB2312" w:eastAsia="仿宋_GB2312" w:hAnsi="仿宋_GB2312" w:cs="仿宋_GB2312" w:hint="eastAsia"/>
          <w:b/>
          <w:bCs/>
          <w:sz w:val="30"/>
          <w:szCs w:val="30"/>
        </w:rPr>
      </w:pPr>
      <w:r>
        <w:rPr>
          <w:rFonts w:ascii="仿宋_GB2312" w:eastAsia="仿宋_GB2312" w:hAnsi="仿宋_GB2312" w:cs="仿宋_GB2312" w:hint="eastAsia"/>
          <w:sz w:val="30"/>
          <w:szCs w:val="30"/>
        </w:rPr>
        <w:t>10.完成后提交，可在柜面、智能柜台、ITM进行后续的开户操作</w:t>
      </w:r>
      <w:r>
        <w:rPr>
          <w:rFonts w:ascii="仿宋_GB2312" w:eastAsia="仿宋_GB2312" w:hAnsi="仿宋_GB2312" w:cs="仿宋_GB2312"/>
          <w:sz w:val="30"/>
          <w:szCs w:val="30"/>
        </w:rPr>
        <w:t>。</w:t>
      </w:r>
      <w:r>
        <w:rPr>
          <w:rFonts w:ascii="仿宋_GB2312" w:eastAsia="仿宋_GB2312" w:hAnsi="仿宋_GB2312" w:cs="仿宋_GB2312"/>
          <w:b/>
          <w:bCs/>
          <w:sz w:val="30"/>
          <w:szCs w:val="30"/>
        </w:rPr>
        <w:t>风险识别</w:t>
      </w:r>
      <w:r>
        <w:rPr>
          <w:rFonts w:ascii="仿宋_GB2312" w:eastAsia="仿宋_GB2312" w:hAnsi="仿宋_GB2312" w:cs="仿宋_GB2312" w:hint="eastAsia"/>
          <w:b/>
          <w:bCs/>
          <w:sz w:val="30"/>
          <w:szCs w:val="30"/>
        </w:rPr>
        <w:t>结果仅当天</w:t>
      </w:r>
      <w:r>
        <w:rPr>
          <w:rFonts w:ascii="仿宋_GB2312" w:eastAsia="仿宋_GB2312" w:hAnsi="仿宋_GB2312" w:cs="仿宋_GB2312"/>
          <w:b/>
          <w:bCs/>
          <w:sz w:val="30"/>
          <w:szCs w:val="30"/>
        </w:rPr>
        <w:t>、本网点</w:t>
      </w:r>
      <w:r>
        <w:rPr>
          <w:rFonts w:ascii="仿宋_GB2312" w:eastAsia="仿宋_GB2312" w:hAnsi="仿宋_GB2312" w:cs="仿宋_GB2312" w:hint="eastAsia"/>
          <w:b/>
          <w:bCs/>
          <w:sz w:val="30"/>
          <w:szCs w:val="30"/>
        </w:rPr>
        <w:t>有效</w:t>
      </w:r>
    </w:p>
    <w:p w14:paraId="1204F8EA" w14:textId="77777777" w:rsidR="0013061D" w:rsidRDefault="003B1A6E">
      <w:pPr>
        <w:pStyle w:val="index61"/>
        <w:ind w:leftChars="0" w:left="0"/>
      </w:pPr>
      <w:r>
        <w:rPr>
          <w:rFonts w:hint="eastAsia"/>
          <w:noProof/>
        </w:rPr>
        <w:drawing>
          <wp:inline distT="0" distB="0" distL="114300" distR="114300" wp14:anchorId="4F352720" wp14:editId="452AD1D0">
            <wp:extent cx="5266690" cy="3291840"/>
            <wp:effectExtent l="0" t="0" r="10160" b="3810"/>
            <wp:docPr id="137" name="图片 137" descr="Screenshot_20240906_14404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Screenshot_20240906_144048_com.psbc.universal"/>
                    <pic:cNvPicPr>
                      <a:picLocks noChangeAspect="1"/>
                    </pic:cNvPicPr>
                  </pic:nvPicPr>
                  <pic:blipFill>
                    <a:blip r:embed="rId46"/>
                    <a:stretch>
                      <a:fillRect/>
                    </a:stretch>
                  </pic:blipFill>
                  <pic:spPr>
                    <a:xfrm>
                      <a:off x="0" y="0"/>
                      <a:ext cx="5266690" cy="3291840"/>
                    </a:xfrm>
                    <a:prstGeom prst="rect">
                      <a:avLst/>
                    </a:prstGeom>
                    <a:noFill/>
                    <a:ln w="9525" cap="flat" cmpd="sng">
                      <a:noFill/>
                      <a:prstDash val="solid"/>
                      <a:miter/>
                    </a:ln>
                  </pic:spPr>
                </pic:pic>
              </a:graphicData>
            </a:graphic>
          </wp:inline>
        </w:drawing>
      </w:r>
    </w:p>
    <w:p w14:paraId="63CDE83F" w14:textId="77777777" w:rsidR="0013061D" w:rsidRDefault="003B1A6E">
      <w:pPr>
        <w:pStyle w:val="3"/>
      </w:pPr>
      <w:bookmarkStart w:id="81" w:name="_Toc180412026"/>
      <w:bookmarkStart w:id="82" w:name="_Toc196225591"/>
      <w:r>
        <w:rPr>
          <w:rFonts w:hint="eastAsia"/>
        </w:rPr>
        <w:t>注意事项</w:t>
      </w:r>
      <w:bookmarkEnd w:id="81"/>
      <w:bookmarkEnd w:id="82"/>
    </w:p>
    <w:p w14:paraId="6D539E6A"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p w14:paraId="3BF12711" w14:textId="77777777" w:rsidR="0013061D" w:rsidRDefault="0013061D">
      <w:pPr>
        <w:pStyle w:val="a4"/>
        <w:ind w:firstLineChars="0" w:firstLine="0"/>
      </w:pPr>
    </w:p>
    <w:p w14:paraId="2D749A02" w14:textId="77777777" w:rsidR="0013061D" w:rsidRDefault="0013061D">
      <w:pPr>
        <w:rPr>
          <w:rFonts w:ascii="宋体" w:hAnsi="宋体" w:cs="宋体" w:hint="eastAsia"/>
          <w:sz w:val="24"/>
        </w:rPr>
      </w:pPr>
    </w:p>
    <w:p w14:paraId="6D45089A" w14:textId="77777777" w:rsidR="0013061D" w:rsidRDefault="0013061D">
      <w:pPr>
        <w:pStyle w:val="index61"/>
        <w:ind w:left="2100"/>
        <w:rPr>
          <w:rFonts w:ascii="宋体" w:hAnsi="宋体" w:cs="宋体" w:hint="eastAsia"/>
          <w:sz w:val="24"/>
        </w:rPr>
      </w:pPr>
    </w:p>
    <w:p w14:paraId="0C67FFE6" w14:textId="77777777" w:rsidR="0013061D" w:rsidRDefault="0013061D">
      <w:pPr>
        <w:rPr>
          <w:rFonts w:ascii="宋体" w:hAnsi="宋体" w:cs="宋体" w:hint="eastAsia"/>
          <w:sz w:val="24"/>
        </w:rPr>
      </w:pPr>
    </w:p>
    <w:p w14:paraId="0CD0C917" w14:textId="77777777" w:rsidR="0013061D" w:rsidRDefault="0013061D">
      <w:pPr>
        <w:pStyle w:val="index61"/>
        <w:ind w:left="2100"/>
        <w:rPr>
          <w:rFonts w:ascii="宋体" w:hAnsi="宋体" w:cs="宋体" w:hint="eastAsia"/>
          <w:sz w:val="24"/>
        </w:rPr>
      </w:pPr>
    </w:p>
    <w:p w14:paraId="40BF231D" w14:textId="77777777" w:rsidR="0013061D" w:rsidRDefault="0013061D"/>
    <w:p w14:paraId="7FB2EC5E" w14:textId="77777777" w:rsidR="0013061D" w:rsidRDefault="0013061D">
      <w:pPr>
        <w:pStyle w:val="index61"/>
        <w:ind w:left="2100"/>
      </w:pPr>
    </w:p>
    <w:p w14:paraId="0E22D461" w14:textId="77777777" w:rsidR="0013061D" w:rsidRDefault="0013061D"/>
    <w:p w14:paraId="693A3506" w14:textId="77777777" w:rsidR="0013061D" w:rsidRDefault="0013061D">
      <w:pPr>
        <w:pStyle w:val="index61"/>
        <w:ind w:left="2100"/>
      </w:pPr>
    </w:p>
    <w:p w14:paraId="79111253" w14:textId="77777777" w:rsidR="0013061D" w:rsidRDefault="0013061D"/>
    <w:p w14:paraId="1EF8F09E" w14:textId="77777777" w:rsidR="0013061D" w:rsidRDefault="0013061D">
      <w:pPr>
        <w:pStyle w:val="index61"/>
        <w:ind w:left="2100"/>
      </w:pPr>
    </w:p>
    <w:p w14:paraId="4F33979E" w14:textId="77777777" w:rsidR="0013061D" w:rsidRDefault="0013061D"/>
    <w:p w14:paraId="094C6769" w14:textId="77777777" w:rsidR="0013061D" w:rsidRDefault="0013061D">
      <w:pPr>
        <w:pStyle w:val="index61"/>
        <w:ind w:left="2100"/>
      </w:pPr>
    </w:p>
    <w:p w14:paraId="5327E6E8" w14:textId="77777777" w:rsidR="0013061D" w:rsidRDefault="0013061D"/>
    <w:p w14:paraId="3CD2423A" w14:textId="77777777" w:rsidR="0013061D" w:rsidRDefault="0013061D">
      <w:pPr>
        <w:pStyle w:val="index61"/>
        <w:ind w:left="2100"/>
      </w:pPr>
    </w:p>
    <w:p w14:paraId="69436CC8" w14:textId="77777777" w:rsidR="0013061D" w:rsidRDefault="0013061D"/>
    <w:p w14:paraId="5AB119F5" w14:textId="77777777" w:rsidR="0013061D" w:rsidRDefault="0013061D"/>
    <w:p w14:paraId="573DBC05" w14:textId="77777777" w:rsidR="0013061D" w:rsidRDefault="0013061D">
      <w:pPr>
        <w:pStyle w:val="20"/>
        <w:ind w:left="420" w:firstLine="420"/>
      </w:pPr>
    </w:p>
    <w:p w14:paraId="7662FADB" w14:textId="77777777" w:rsidR="0013061D" w:rsidRDefault="0013061D">
      <w:pPr>
        <w:pStyle w:val="a4"/>
        <w:ind w:firstLine="600"/>
      </w:pPr>
    </w:p>
    <w:p w14:paraId="4E3EAB1A" w14:textId="77777777" w:rsidR="0013061D" w:rsidRDefault="003B1A6E">
      <w:pPr>
        <w:pStyle w:val="2"/>
      </w:pPr>
      <w:bookmarkStart w:id="83" w:name="_Toc180412027"/>
      <w:bookmarkStart w:id="84" w:name="_Toc196225592"/>
      <w:r>
        <w:rPr>
          <w:rFonts w:hint="eastAsia"/>
        </w:rPr>
        <w:t>通知公告</w:t>
      </w:r>
      <w:bookmarkEnd w:id="83"/>
      <w:bookmarkEnd w:id="84"/>
    </w:p>
    <w:p w14:paraId="5536F4E9" w14:textId="77777777" w:rsidR="0013061D" w:rsidRDefault="003B1A6E">
      <w:pPr>
        <w:pStyle w:val="3"/>
      </w:pPr>
      <w:bookmarkStart w:id="85" w:name="_Toc180412028"/>
      <w:bookmarkStart w:id="86" w:name="_Toc196225593"/>
      <w:r>
        <w:rPr>
          <w:rFonts w:hint="eastAsia"/>
        </w:rPr>
        <w:t>功能描述</w:t>
      </w:r>
      <w:bookmarkEnd w:id="85"/>
      <w:bookmarkEnd w:id="86"/>
    </w:p>
    <w:p w14:paraId="385E8123" w14:textId="77777777" w:rsidR="0013061D" w:rsidRDefault="003B1A6E">
      <w:pPr>
        <w:ind w:firstLine="480"/>
      </w:pPr>
      <w:r>
        <w:rPr>
          <w:rFonts w:ascii="宋体" w:cs="宋体" w:hint="eastAsia"/>
        </w:rPr>
        <w:t>查看当前pad的通知公告</w:t>
      </w:r>
    </w:p>
    <w:p w14:paraId="1C8CE42C" w14:textId="77777777" w:rsidR="0013061D" w:rsidRDefault="0013061D">
      <w:pPr>
        <w:ind w:firstLine="480"/>
      </w:pPr>
    </w:p>
    <w:p w14:paraId="641A3842" w14:textId="77777777" w:rsidR="0013061D" w:rsidRDefault="003B1A6E">
      <w:pPr>
        <w:pStyle w:val="3"/>
      </w:pPr>
      <w:bookmarkStart w:id="87" w:name="_Toc180412029"/>
      <w:bookmarkStart w:id="88" w:name="_Toc196225594"/>
      <w:r>
        <w:rPr>
          <w:rFonts w:hint="eastAsia"/>
        </w:rPr>
        <w:t>操作权限</w:t>
      </w:r>
      <w:bookmarkEnd w:id="87"/>
      <w:bookmarkEnd w:id="88"/>
    </w:p>
    <w:p w14:paraId="5CED38BB"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13A64856"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6D31BC05"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2806EF2C" w14:textId="77777777" w:rsidR="0013061D" w:rsidRDefault="003B1A6E">
      <w:pPr>
        <w:pStyle w:val="index61"/>
        <w:ind w:leftChars="0" w:left="0"/>
      </w:pPr>
      <w:r>
        <w:rPr>
          <w:rFonts w:hint="eastAsia"/>
        </w:rPr>
        <w:t>试点地区员工登录</w:t>
      </w:r>
      <w:r>
        <w:t>邮</w:t>
      </w:r>
      <w:r>
        <w:t>e</w:t>
      </w:r>
      <w:r>
        <w:t>通厅堂服务</w:t>
      </w:r>
    </w:p>
    <w:p w14:paraId="2D123F6E"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30182DA3"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2A9B956A" w14:textId="77777777" w:rsidR="0013061D" w:rsidRDefault="0013061D">
      <w:pPr>
        <w:ind w:firstLine="480"/>
      </w:pPr>
    </w:p>
    <w:p w14:paraId="2DBFDD20" w14:textId="77777777" w:rsidR="0013061D" w:rsidRDefault="003B1A6E">
      <w:pPr>
        <w:pStyle w:val="3"/>
      </w:pPr>
      <w:bookmarkStart w:id="89" w:name="_Toc180412030"/>
      <w:bookmarkStart w:id="90" w:name="_Toc196225595"/>
      <w:r>
        <w:rPr>
          <w:rFonts w:hint="eastAsia"/>
        </w:rPr>
        <w:t>操作流程</w:t>
      </w:r>
      <w:bookmarkEnd w:id="89"/>
      <w:bookmarkEnd w:id="90"/>
    </w:p>
    <w:p w14:paraId="3492D165" w14:textId="366486F8" w:rsidR="0013061D" w:rsidRDefault="003B1A6E">
      <w:r>
        <w:rPr>
          <w:rFonts w:ascii="仿宋_GB2312" w:eastAsia="仿宋_GB2312" w:hAnsi="仿宋_GB2312" w:cs="仿宋_GB2312" w:hint="eastAsia"/>
          <w:sz w:val="30"/>
          <w:szCs w:val="30"/>
        </w:rPr>
        <w:t>1.登录邮e通厅堂</w:t>
      </w:r>
      <w:ins w:id="91" w:author="正君 王" w:date="2025-09-02T14:30:00Z" w16du:dateUtc="2025-09-02T06:30:00Z">
        <w:r w:rsidR="00C56EB6">
          <w:rPr>
            <w:rFonts w:ascii="仿宋_GB2312" w:eastAsia="仿宋_GB2312" w:hAnsi="仿宋_GB2312" w:cs="仿宋_GB2312" w:hint="eastAsia"/>
            <w:sz w:val="30"/>
            <w:szCs w:val="30"/>
          </w:rPr>
          <w:t>12231</w:t>
        </w:r>
      </w:ins>
      <w:r>
        <w:rPr>
          <w:rFonts w:ascii="仿宋_GB2312" w:eastAsia="仿宋_GB2312" w:hAnsi="仿宋_GB2312" w:cs="仿宋_GB2312" w:hint="eastAsia"/>
          <w:sz w:val="30"/>
          <w:szCs w:val="30"/>
        </w:rPr>
        <w:t>服务，点击左下方网点选择通知公告查看消息</w:t>
      </w:r>
    </w:p>
    <w:p w14:paraId="7F77CF14" w14:textId="77777777" w:rsidR="0013061D" w:rsidRDefault="003B1A6E">
      <w:r>
        <w:rPr>
          <w:rFonts w:hint="eastAsia"/>
          <w:noProof/>
        </w:rPr>
        <w:lastRenderedPageBreak/>
        <w:drawing>
          <wp:inline distT="0" distB="0" distL="114300" distR="114300" wp14:anchorId="16BFF494" wp14:editId="5D168757">
            <wp:extent cx="5266690" cy="3291840"/>
            <wp:effectExtent l="0" t="0" r="10160" b="3810"/>
            <wp:docPr id="138" name="图片 138" descr="Screenshot_20240906_14443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Screenshot_20240906_144439_com.psbc.universal"/>
                    <pic:cNvPicPr>
                      <a:picLocks noChangeAspect="1"/>
                    </pic:cNvPicPr>
                  </pic:nvPicPr>
                  <pic:blipFill>
                    <a:blip r:embed="rId47"/>
                    <a:stretch>
                      <a:fillRect/>
                    </a:stretch>
                  </pic:blipFill>
                  <pic:spPr>
                    <a:xfrm>
                      <a:off x="0" y="0"/>
                      <a:ext cx="5266690" cy="3291840"/>
                    </a:xfrm>
                    <a:prstGeom prst="rect">
                      <a:avLst/>
                    </a:prstGeom>
                    <a:noFill/>
                    <a:ln w="9525" cap="flat" cmpd="sng">
                      <a:noFill/>
                      <a:prstDash val="solid"/>
                      <a:miter/>
                    </a:ln>
                  </pic:spPr>
                </pic:pic>
              </a:graphicData>
            </a:graphic>
          </wp:inline>
        </w:drawing>
      </w:r>
    </w:p>
    <w:p w14:paraId="325025BB" w14:textId="77777777" w:rsidR="0013061D" w:rsidRDefault="0013061D"/>
    <w:p w14:paraId="47C44D53" w14:textId="77777777" w:rsidR="0013061D" w:rsidRDefault="0013061D"/>
    <w:p w14:paraId="50D7538D" w14:textId="77777777" w:rsidR="0013061D" w:rsidRDefault="0013061D"/>
    <w:p w14:paraId="6FAD1F5D" w14:textId="77777777" w:rsidR="0013061D" w:rsidRDefault="003B1A6E">
      <w:r>
        <w:rPr>
          <w:rFonts w:ascii="仿宋_GB2312" w:eastAsia="仿宋_GB2312" w:hAnsi="仿宋_GB2312" w:cs="仿宋_GB2312" w:hint="eastAsia"/>
          <w:sz w:val="30"/>
          <w:szCs w:val="30"/>
        </w:rPr>
        <w:t>2.进入通知公告可查看待阅和已阅消息和列表数据</w:t>
      </w:r>
    </w:p>
    <w:p w14:paraId="5F991623" w14:textId="77777777" w:rsidR="0013061D" w:rsidRDefault="003B1A6E">
      <w:r>
        <w:rPr>
          <w:rFonts w:hint="eastAsia"/>
          <w:noProof/>
        </w:rPr>
        <w:drawing>
          <wp:inline distT="0" distB="0" distL="114300" distR="114300" wp14:anchorId="4452E993" wp14:editId="3BD7857E">
            <wp:extent cx="5271770" cy="3293745"/>
            <wp:effectExtent l="0" t="0" r="5080" b="1905"/>
            <wp:docPr id="139" name="图片 139"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图片1"/>
                    <pic:cNvPicPr>
                      <a:picLocks noChangeAspect="1"/>
                    </pic:cNvPicPr>
                  </pic:nvPicPr>
                  <pic:blipFill>
                    <a:blip r:embed="rId48"/>
                    <a:stretch>
                      <a:fillRect/>
                    </a:stretch>
                  </pic:blipFill>
                  <pic:spPr>
                    <a:xfrm>
                      <a:off x="0" y="0"/>
                      <a:ext cx="5271770" cy="3294379"/>
                    </a:xfrm>
                    <a:prstGeom prst="rect">
                      <a:avLst/>
                    </a:prstGeom>
                    <a:noFill/>
                    <a:ln w="9525" cap="flat" cmpd="sng">
                      <a:noFill/>
                      <a:prstDash val="solid"/>
                      <a:miter/>
                    </a:ln>
                  </pic:spPr>
                </pic:pic>
              </a:graphicData>
            </a:graphic>
          </wp:inline>
        </w:drawing>
      </w:r>
    </w:p>
    <w:p w14:paraId="0EF33787" w14:textId="77777777" w:rsidR="0013061D" w:rsidRDefault="003B1A6E">
      <w:r>
        <w:rPr>
          <w:rFonts w:ascii="仿宋_GB2312" w:eastAsia="仿宋_GB2312" w:hAnsi="仿宋_GB2312" w:cs="仿宋_GB2312" w:hint="eastAsia"/>
          <w:sz w:val="30"/>
          <w:szCs w:val="30"/>
        </w:rPr>
        <w:t>3.可点击消息详情查看此条消息详情信息</w:t>
      </w:r>
    </w:p>
    <w:p w14:paraId="23A5DE5B" w14:textId="77777777" w:rsidR="0013061D" w:rsidRDefault="003B1A6E">
      <w:r>
        <w:rPr>
          <w:rFonts w:hint="eastAsia"/>
          <w:noProof/>
        </w:rPr>
        <w:lastRenderedPageBreak/>
        <w:drawing>
          <wp:inline distT="0" distB="0" distL="114300" distR="114300" wp14:anchorId="56290B7D" wp14:editId="7FAA96A5">
            <wp:extent cx="5274310" cy="3296920"/>
            <wp:effectExtent l="0" t="0" r="2540" b="17780"/>
            <wp:docPr id="140" name="图片 140"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图片2"/>
                    <pic:cNvPicPr>
                      <a:picLocks noChangeAspect="1"/>
                    </pic:cNvPicPr>
                  </pic:nvPicPr>
                  <pic:blipFill>
                    <a:blip r:embed="rId49"/>
                    <a:stretch>
                      <a:fillRect/>
                    </a:stretch>
                  </pic:blipFill>
                  <pic:spPr>
                    <a:xfrm>
                      <a:off x="0" y="0"/>
                      <a:ext cx="5274310" cy="3296920"/>
                    </a:xfrm>
                    <a:prstGeom prst="rect">
                      <a:avLst/>
                    </a:prstGeom>
                    <a:noFill/>
                    <a:ln w="9525" cap="flat" cmpd="sng">
                      <a:noFill/>
                      <a:prstDash val="solid"/>
                      <a:miter/>
                    </a:ln>
                  </pic:spPr>
                </pic:pic>
              </a:graphicData>
            </a:graphic>
          </wp:inline>
        </w:drawing>
      </w:r>
    </w:p>
    <w:p w14:paraId="2D501842" w14:textId="77777777" w:rsidR="0013061D" w:rsidRDefault="003B1A6E">
      <w:pPr>
        <w:pStyle w:val="3"/>
      </w:pPr>
      <w:bookmarkStart w:id="92" w:name="_Toc180412031"/>
      <w:bookmarkStart w:id="93" w:name="_Toc196225596"/>
      <w:r>
        <w:rPr>
          <w:rFonts w:hint="eastAsia"/>
        </w:rPr>
        <w:t>注意事项</w:t>
      </w:r>
      <w:bookmarkEnd w:id="92"/>
      <w:bookmarkEnd w:id="93"/>
    </w:p>
    <w:p w14:paraId="74BF7597" w14:textId="77777777" w:rsidR="0013061D" w:rsidRDefault="003B1A6E">
      <w:pPr>
        <w:pStyle w:val="a4"/>
        <w:spacing w:line="360" w:lineRule="auto"/>
        <w:ind w:firstLine="480"/>
      </w:pPr>
      <w:r>
        <w:rPr>
          <w:rFonts w:ascii="宋体" w:eastAsia="宋体" w:hAnsi="宋体" w:cs="宋体" w:hint="eastAsia"/>
          <w:sz w:val="24"/>
        </w:rPr>
        <w:t>无</w:t>
      </w:r>
    </w:p>
    <w:p w14:paraId="700F04FC" w14:textId="77777777" w:rsidR="0013061D" w:rsidRDefault="0013061D"/>
    <w:p w14:paraId="0B3F1D61" w14:textId="77777777" w:rsidR="0013061D" w:rsidRDefault="0013061D"/>
    <w:p w14:paraId="0F56C006" w14:textId="77777777" w:rsidR="0013061D" w:rsidRDefault="003B1A6E">
      <w:pPr>
        <w:pStyle w:val="2"/>
      </w:pPr>
      <w:bookmarkStart w:id="94" w:name="_Toc180412032"/>
      <w:bookmarkStart w:id="95" w:name="_Toc196225597"/>
      <w:bookmarkStart w:id="96" w:name="_Hlk195709689"/>
      <w:r>
        <w:rPr>
          <w:rFonts w:hint="eastAsia"/>
        </w:rPr>
        <w:t>岗位资格证书</w:t>
      </w:r>
      <w:bookmarkEnd w:id="94"/>
      <w:bookmarkEnd w:id="95"/>
    </w:p>
    <w:p w14:paraId="0E1158FC" w14:textId="3EF2D3DB" w:rsidR="0013061D" w:rsidRDefault="003B1A6E">
      <w:pPr>
        <w:pStyle w:val="3"/>
      </w:pPr>
      <w:bookmarkStart w:id="97" w:name="_Toc180412033"/>
      <w:bookmarkStart w:id="98" w:name="_Toc196225598"/>
      <w:r>
        <w:rPr>
          <w:rFonts w:hint="eastAsia"/>
        </w:rPr>
        <w:t>功能描述</w:t>
      </w:r>
      <w:bookmarkEnd w:id="97"/>
      <w:bookmarkEnd w:id="98"/>
      <w:ins w:id="99" w:author="正君 王" w:date="2025-09-03T11:10:00Z" w16du:dateUtc="2025-09-03T03:10:00Z">
        <w:r w:rsidR="00B21C82">
          <w:rPr>
            <w:rFonts w:hint="eastAsia"/>
          </w:rPr>
          <w:t>11111</w:t>
        </w:r>
      </w:ins>
    </w:p>
    <w:p w14:paraId="4A8F74DE" w14:textId="77777777" w:rsidR="0013061D" w:rsidRDefault="003B1A6E">
      <w:pPr>
        <w:pStyle w:val="AltX"/>
        <w:ind w:firstLine="480"/>
      </w:pPr>
      <w:r>
        <w:rPr>
          <w:rFonts w:hint="eastAsia"/>
        </w:rPr>
        <w:t>查询并展示岗位资格证书</w:t>
      </w:r>
    </w:p>
    <w:p w14:paraId="7C8340C3" w14:textId="77777777" w:rsidR="0013061D" w:rsidRDefault="003B1A6E">
      <w:pPr>
        <w:pStyle w:val="3"/>
      </w:pPr>
      <w:bookmarkStart w:id="100" w:name="_Toc180412034"/>
      <w:bookmarkStart w:id="101" w:name="_Toc196225599"/>
      <w:r>
        <w:rPr>
          <w:rFonts w:hint="eastAsia"/>
        </w:rPr>
        <w:t>操作权限</w:t>
      </w:r>
      <w:bookmarkEnd w:id="100"/>
      <w:bookmarkEnd w:id="101"/>
    </w:p>
    <w:p w14:paraId="52586A0E"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24E9869C"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2DDDDB40"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3330F227" w14:textId="77777777" w:rsidR="0013061D" w:rsidRDefault="003B1A6E">
      <w:pPr>
        <w:pStyle w:val="index61"/>
        <w:ind w:leftChars="0" w:left="0"/>
      </w:pPr>
      <w:r>
        <w:rPr>
          <w:rFonts w:hint="eastAsia"/>
        </w:rPr>
        <w:t>试点地区员工登录</w:t>
      </w:r>
      <w:r>
        <w:t>邮</w:t>
      </w:r>
      <w:r>
        <w:t>e</w:t>
      </w:r>
      <w:r>
        <w:t>通厅堂服务</w:t>
      </w:r>
    </w:p>
    <w:p w14:paraId="77C69C14"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195EAA46"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5FB6EE68" w14:textId="77777777" w:rsidR="0013061D" w:rsidRDefault="003B1A6E">
      <w:pPr>
        <w:pStyle w:val="3"/>
      </w:pPr>
      <w:bookmarkStart w:id="102" w:name="_Toc180412035"/>
      <w:bookmarkStart w:id="103" w:name="_Toc196225600"/>
      <w:r>
        <w:rPr>
          <w:rFonts w:hint="eastAsia"/>
        </w:rPr>
        <w:lastRenderedPageBreak/>
        <w:t>操作流程</w:t>
      </w:r>
      <w:bookmarkEnd w:id="102"/>
      <w:bookmarkEnd w:id="103"/>
    </w:p>
    <w:p w14:paraId="07E507B7" w14:textId="77777777" w:rsidR="0013061D" w:rsidRDefault="003B1A6E">
      <w:r>
        <w:rPr>
          <w:rFonts w:ascii="仿宋_GB2312" w:eastAsia="仿宋_GB2312" w:hAnsi="仿宋_GB2312" w:cs="仿宋_GB2312" w:hint="eastAsia"/>
          <w:sz w:val="30"/>
          <w:szCs w:val="30"/>
        </w:rPr>
        <w:t>1.登录邮e通厅堂服务，点击左下方更多选择岗位资格证书查询</w:t>
      </w:r>
    </w:p>
    <w:p w14:paraId="7865BB96" w14:textId="77777777" w:rsidR="0013061D" w:rsidRDefault="003B1A6E">
      <w:r>
        <w:rPr>
          <w:rFonts w:hint="eastAsia"/>
          <w:noProof/>
        </w:rPr>
        <w:drawing>
          <wp:inline distT="0" distB="0" distL="114300" distR="114300" wp14:anchorId="4E6228C8" wp14:editId="26C36FC7">
            <wp:extent cx="5266690" cy="4030980"/>
            <wp:effectExtent l="0" t="0" r="10160" b="7620"/>
            <wp:docPr id="141" name="图片 141" descr="Screenshot_20240906_14440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Screenshot_20240906_144405_com.psbc.universal"/>
                    <pic:cNvPicPr>
                      <a:picLocks noChangeAspect="1"/>
                    </pic:cNvPicPr>
                  </pic:nvPicPr>
                  <pic:blipFill>
                    <a:blip r:embed="rId50"/>
                    <a:stretch>
                      <a:fillRect/>
                    </a:stretch>
                  </pic:blipFill>
                  <pic:spPr>
                    <a:xfrm>
                      <a:off x="0" y="0"/>
                      <a:ext cx="5266690" cy="4030980"/>
                    </a:xfrm>
                    <a:prstGeom prst="rect">
                      <a:avLst/>
                    </a:prstGeom>
                    <a:noFill/>
                    <a:ln w="9525" cap="flat" cmpd="sng">
                      <a:noFill/>
                      <a:prstDash val="solid"/>
                      <a:miter/>
                    </a:ln>
                  </pic:spPr>
                </pic:pic>
              </a:graphicData>
            </a:graphic>
          </wp:inline>
        </w:drawing>
      </w:r>
    </w:p>
    <w:p w14:paraId="71DA6DF6" w14:textId="77777777" w:rsidR="0013061D" w:rsidRDefault="003B1A6E">
      <w:pPr>
        <w:pStyle w:val="index61"/>
        <w:ind w:leftChars="0" w:left="0"/>
      </w:pPr>
      <w:r>
        <w:rPr>
          <w:rFonts w:ascii="仿宋_GB2312" w:eastAsia="仿宋_GB2312" w:hAnsi="仿宋_GB2312" w:cs="仿宋_GB2312" w:hint="eastAsia"/>
          <w:sz w:val="30"/>
          <w:szCs w:val="30"/>
        </w:rPr>
        <w:t>2.点击岗位资格证书查询，即可查看列表信息</w:t>
      </w:r>
    </w:p>
    <w:p w14:paraId="63B97BF6" w14:textId="77777777" w:rsidR="0013061D" w:rsidRDefault="003B1A6E">
      <w:r>
        <w:rPr>
          <w:rFonts w:hint="eastAsia"/>
          <w:noProof/>
        </w:rPr>
        <w:drawing>
          <wp:inline distT="0" distB="0" distL="114300" distR="114300" wp14:anchorId="32A3E715" wp14:editId="54E4D689">
            <wp:extent cx="5266690" cy="3024505"/>
            <wp:effectExtent l="0" t="0" r="10160" b="4445"/>
            <wp:docPr id="142" name="图片 142" descr="Screenshot_20240906_14441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Screenshot_20240906_144413_com.psbc.universal"/>
                    <pic:cNvPicPr>
                      <a:picLocks noChangeAspect="1"/>
                    </pic:cNvPicPr>
                  </pic:nvPicPr>
                  <pic:blipFill>
                    <a:blip r:embed="rId51"/>
                    <a:stretch>
                      <a:fillRect/>
                    </a:stretch>
                  </pic:blipFill>
                  <pic:spPr>
                    <a:xfrm>
                      <a:off x="0" y="0"/>
                      <a:ext cx="5266690" cy="3024505"/>
                    </a:xfrm>
                    <a:prstGeom prst="rect">
                      <a:avLst/>
                    </a:prstGeom>
                    <a:noFill/>
                    <a:ln w="9525" cap="flat" cmpd="sng">
                      <a:noFill/>
                      <a:prstDash val="solid"/>
                      <a:miter/>
                    </a:ln>
                  </pic:spPr>
                </pic:pic>
              </a:graphicData>
            </a:graphic>
          </wp:inline>
        </w:drawing>
      </w:r>
    </w:p>
    <w:p w14:paraId="5DD58779" w14:textId="77777777" w:rsidR="0013061D" w:rsidRDefault="003B1A6E">
      <w:pPr>
        <w:pStyle w:val="3"/>
      </w:pPr>
      <w:bookmarkStart w:id="104" w:name="_Toc180412036"/>
      <w:bookmarkStart w:id="105" w:name="_Toc196225601"/>
      <w:r>
        <w:rPr>
          <w:rFonts w:hint="eastAsia"/>
        </w:rPr>
        <w:lastRenderedPageBreak/>
        <w:t>注意事项</w:t>
      </w:r>
      <w:bookmarkEnd w:id="104"/>
      <w:bookmarkEnd w:id="105"/>
    </w:p>
    <w:p w14:paraId="63BB1781" w14:textId="77777777" w:rsidR="0013061D" w:rsidRDefault="003B1A6E">
      <w:pPr>
        <w:pStyle w:val="a4"/>
        <w:spacing w:line="360" w:lineRule="auto"/>
        <w:ind w:firstLine="480"/>
      </w:pPr>
      <w:r>
        <w:rPr>
          <w:rFonts w:ascii="宋体" w:eastAsia="宋体" w:hAnsi="宋体" w:cs="宋体" w:hint="eastAsia"/>
          <w:sz w:val="24"/>
        </w:rPr>
        <w:t>无</w:t>
      </w:r>
    </w:p>
    <w:bookmarkEnd w:id="96"/>
    <w:p w14:paraId="1B8194F2" w14:textId="77777777" w:rsidR="0013061D" w:rsidRDefault="0013061D">
      <w:pPr>
        <w:pStyle w:val="20"/>
        <w:ind w:leftChars="0" w:left="0" w:firstLineChars="0" w:firstLine="0"/>
      </w:pPr>
    </w:p>
    <w:p w14:paraId="553BBCAA" w14:textId="77777777" w:rsidR="0013061D" w:rsidRDefault="0013061D">
      <w:pPr>
        <w:pStyle w:val="a4"/>
        <w:ind w:firstLine="600"/>
        <w:rPr>
          <w:rFonts w:eastAsia="宋体"/>
        </w:rPr>
      </w:pPr>
    </w:p>
    <w:p w14:paraId="6FC19ACD" w14:textId="77777777" w:rsidR="0013061D" w:rsidRDefault="0013061D"/>
    <w:p w14:paraId="715C8A87" w14:textId="77777777" w:rsidR="0013061D" w:rsidRDefault="0013061D">
      <w:pPr>
        <w:pStyle w:val="20"/>
        <w:ind w:left="420" w:firstLine="420"/>
      </w:pPr>
    </w:p>
    <w:p w14:paraId="063B5827" w14:textId="77777777" w:rsidR="0013061D" w:rsidRDefault="0013061D">
      <w:pPr>
        <w:pStyle w:val="a4"/>
        <w:ind w:firstLine="600"/>
        <w:rPr>
          <w:rFonts w:eastAsia="宋体"/>
        </w:rPr>
      </w:pPr>
    </w:p>
    <w:p w14:paraId="2DB1946E" w14:textId="77777777" w:rsidR="0013061D" w:rsidRDefault="0013061D"/>
    <w:p w14:paraId="109805A6" w14:textId="77777777" w:rsidR="0013061D" w:rsidRDefault="0013061D">
      <w:pPr>
        <w:pStyle w:val="20"/>
        <w:ind w:left="420" w:firstLine="420"/>
      </w:pPr>
    </w:p>
    <w:p w14:paraId="331D61EF" w14:textId="77777777" w:rsidR="0013061D" w:rsidRDefault="0013061D">
      <w:pPr>
        <w:pStyle w:val="a4"/>
        <w:ind w:firstLine="600"/>
        <w:rPr>
          <w:rFonts w:eastAsia="宋体"/>
        </w:rPr>
      </w:pPr>
    </w:p>
    <w:p w14:paraId="0942E33F" w14:textId="77777777" w:rsidR="0013061D" w:rsidRDefault="0013061D"/>
    <w:p w14:paraId="66149E0F" w14:textId="77777777" w:rsidR="0013061D" w:rsidRDefault="0013061D">
      <w:pPr>
        <w:pStyle w:val="20"/>
        <w:ind w:left="420" w:firstLine="420"/>
      </w:pPr>
    </w:p>
    <w:p w14:paraId="40008BCD" w14:textId="77777777" w:rsidR="0013061D" w:rsidRDefault="0013061D">
      <w:pPr>
        <w:pStyle w:val="a4"/>
        <w:ind w:firstLine="600"/>
        <w:rPr>
          <w:rFonts w:eastAsia="宋体"/>
        </w:rPr>
      </w:pPr>
    </w:p>
    <w:p w14:paraId="700015F4" w14:textId="77777777" w:rsidR="0013061D" w:rsidRDefault="0013061D"/>
    <w:p w14:paraId="4E5733B7" w14:textId="77777777" w:rsidR="0013061D" w:rsidRDefault="0013061D">
      <w:pPr>
        <w:pStyle w:val="20"/>
        <w:ind w:left="420" w:firstLine="420"/>
      </w:pPr>
    </w:p>
    <w:p w14:paraId="0267D9E9" w14:textId="77777777" w:rsidR="0013061D" w:rsidRDefault="0013061D">
      <w:pPr>
        <w:pStyle w:val="index61"/>
        <w:ind w:left="2100"/>
      </w:pPr>
    </w:p>
    <w:p w14:paraId="651F7EBB" w14:textId="77777777" w:rsidR="0013061D" w:rsidRDefault="003B1A6E">
      <w:pPr>
        <w:pStyle w:val="2"/>
      </w:pPr>
      <w:bookmarkStart w:id="106" w:name="_Toc180412037"/>
      <w:bookmarkStart w:id="107" w:name="_Toc196225602"/>
      <w:r>
        <w:rPr>
          <w:rFonts w:hint="eastAsia"/>
        </w:rPr>
        <w:t>账户升级强化风险识别</w:t>
      </w:r>
      <w:bookmarkEnd w:id="106"/>
      <w:bookmarkEnd w:id="107"/>
    </w:p>
    <w:p w14:paraId="044DC9E5" w14:textId="77777777" w:rsidR="0013061D" w:rsidRDefault="003B1A6E">
      <w:pPr>
        <w:pStyle w:val="3"/>
      </w:pPr>
      <w:bookmarkStart w:id="108" w:name="_Toc180412038"/>
      <w:bookmarkStart w:id="109" w:name="_Toc196225603"/>
      <w:r>
        <w:rPr>
          <w:rFonts w:hint="eastAsia"/>
        </w:rPr>
        <w:t>功能描述</w:t>
      </w:r>
      <w:bookmarkEnd w:id="108"/>
      <w:bookmarkEnd w:id="109"/>
    </w:p>
    <w:p w14:paraId="37470745" w14:textId="77777777" w:rsidR="0013061D" w:rsidRDefault="003B1A6E">
      <w:pPr>
        <w:rPr>
          <w:rFonts w:ascii="宋体" w:cs="宋体"/>
          <w:color w:val="000000"/>
          <w:sz w:val="24"/>
        </w:rPr>
      </w:pPr>
      <w:r>
        <w:rPr>
          <w:rFonts w:ascii="宋体" w:cs="宋体" w:hint="eastAsia"/>
          <w:color w:val="000000"/>
          <w:sz w:val="24"/>
        </w:rPr>
        <w:t>移动展业新增电子复杂风险识别交易，实现风险识别调查线上化。</w:t>
      </w:r>
    </w:p>
    <w:p w14:paraId="3AEEBAEF" w14:textId="77777777" w:rsidR="0013061D" w:rsidRDefault="003B1A6E">
      <w:pPr>
        <w:pStyle w:val="3"/>
      </w:pPr>
      <w:bookmarkStart w:id="110" w:name="_Toc180412039"/>
      <w:bookmarkStart w:id="111" w:name="_Toc196225604"/>
      <w:r>
        <w:rPr>
          <w:rFonts w:hint="eastAsia"/>
        </w:rPr>
        <w:t>操作权限</w:t>
      </w:r>
      <w:bookmarkEnd w:id="110"/>
      <w:bookmarkEnd w:id="111"/>
    </w:p>
    <w:p w14:paraId="738626A2"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7C84FD73"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14FC1480"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25AB1F62" w14:textId="77777777" w:rsidR="0013061D" w:rsidRDefault="003B1A6E">
      <w:pPr>
        <w:pStyle w:val="index61"/>
        <w:ind w:leftChars="0" w:left="0"/>
      </w:pPr>
      <w:r>
        <w:rPr>
          <w:rFonts w:hint="eastAsia"/>
        </w:rPr>
        <w:t>试点地区员工登录</w:t>
      </w:r>
      <w:r>
        <w:t>邮</w:t>
      </w:r>
      <w:r>
        <w:t>e</w:t>
      </w:r>
      <w:r>
        <w:t>通厅堂服务</w:t>
      </w:r>
    </w:p>
    <w:p w14:paraId="30DFC4E0"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139089CA"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2B02B7A4" w14:textId="77777777" w:rsidR="0013061D" w:rsidRDefault="003B1A6E">
      <w:pPr>
        <w:pStyle w:val="3"/>
      </w:pPr>
      <w:bookmarkStart w:id="112" w:name="_Toc180412040"/>
      <w:bookmarkStart w:id="113" w:name="_Toc196225605"/>
      <w:r>
        <w:rPr>
          <w:rFonts w:hint="eastAsia"/>
        </w:rPr>
        <w:lastRenderedPageBreak/>
        <w:t>操作流程</w:t>
      </w:r>
      <w:bookmarkEnd w:id="112"/>
      <w:bookmarkEnd w:id="113"/>
    </w:p>
    <w:p w14:paraId="224BDD54" w14:textId="77777777" w:rsidR="0013061D" w:rsidRDefault="003B1A6E">
      <w:pPr>
        <w:spacing w:line="600" w:lineRule="exact"/>
      </w:pPr>
      <w:r>
        <w:rPr>
          <w:rFonts w:ascii="仿宋_GB2312" w:eastAsia="仿宋_GB2312" w:hAnsi="仿宋_GB2312" w:cs="仿宋_GB2312" w:hint="eastAsia"/>
          <w:sz w:val="30"/>
          <w:szCs w:val="30"/>
        </w:rPr>
        <w:t>1.</w:t>
      </w:r>
      <w:r>
        <w:rPr>
          <w:rFonts w:ascii="仿宋_GB2312" w:eastAsia="仿宋_GB2312" w:hAnsi="仿宋_GB2312" w:cs="仿宋_GB2312"/>
          <w:sz w:val="30"/>
          <w:szCs w:val="30"/>
        </w:rPr>
        <w:t>移动展业邮e通厅堂服务</w:t>
      </w:r>
      <w:r>
        <w:rPr>
          <w:rFonts w:ascii="仿宋_GB2312" w:eastAsia="仿宋_GB2312" w:hAnsi="仿宋_GB2312" w:cs="仿宋_GB2312" w:hint="eastAsia"/>
          <w:sz w:val="30"/>
          <w:szCs w:val="30"/>
        </w:rPr>
        <w:t>通过</w:t>
      </w:r>
      <w:r>
        <w:rPr>
          <w:rFonts w:ascii="仿宋_GB2312" w:eastAsia="仿宋_GB2312" w:hAnsi="仿宋_GB2312" w:cs="仿宋_GB2312" w:hint="eastAsia"/>
          <w:b/>
          <w:bCs/>
          <w:sz w:val="30"/>
          <w:szCs w:val="30"/>
        </w:rPr>
        <w:t>“业务预处理”</w:t>
      </w:r>
      <w:r>
        <w:rPr>
          <w:rFonts w:ascii="仿宋_GB2312" w:eastAsia="仿宋_GB2312" w:hAnsi="仿宋_GB2312" w:cs="仿宋_GB2312" w:hint="eastAsia"/>
          <w:sz w:val="30"/>
          <w:szCs w:val="30"/>
        </w:rPr>
        <w:t>进入</w:t>
      </w:r>
      <w:r>
        <w:rPr>
          <w:rFonts w:ascii="仿宋_GB2312" w:eastAsia="仿宋_GB2312" w:hAnsi="仿宋_GB2312" w:cs="仿宋_GB2312" w:hint="eastAsia"/>
          <w:b/>
          <w:bCs/>
          <w:sz w:val="30"/>
          <w:szCs w:val="30"/>
        </w:rPr>
        <w:t>“强化风险识别”</w:t>
      </w:r>
      <w:r>
        <w:rPr>
          <w:rFonts w:ascii="仿宋_GB2312" w:eastAsia="仿宋_GB2312" w:hAnsi="仿宋_GB2312" w:cs="仿宋_GB2312" w:hint="eastAsia"/>
          <w:sz w:val="30"/>
          <w:szCs w:val="30"/>
        </w:rPr>
        <w:t>交易，再进入“</w:t>
      </w:r>
      <w:r>
        <w:rPr>
          <w:rFonts w:ascii="仿宋_GB2312" w:eastAsia="仿宋_GB2312" w:hAnsi="仿宋_GB2312" w:cs="仿宋_GB2312" w:hint="eastAsia"/>
          <w:b/>
          <w:bCs/>
          <w:sz w:val="30"/>
          <w:szCs w:val="30"/>
        </w:rPr>
        <w:t>账户升级强化风险识别</w:t>
      </w:r>
      <w:r>
        <w:rPr>
          <w:rFonts w:ascii="仿宋_GB2312" w:eastAsia="仿宋_GB2312" w:hAnsi="仿宋_GB2312" w:cs="仿宋_GB2312" w:hint="eastAsia"/>
          <w:sz w:val="30"/>
          <w:szCs w:val="30"/>
        </w:rPr>
        <w:t>”交易</w:t>
      </w:r>
    </w:p>
    <w:p w14:paraId="5376B5AF" w14:textId="77777777" w:rsidR="0013061D" w:rsidRDefault="003B1A6E">
      <w:pPr>
        <w:rPr>
          <w:rFonts w:ascii="仿宋_GB2312" w:eastAsia="仿宋_GB2312" w:hAnsi="仿宋_GB2312" w:cs="仿宋_GB2312" w:hint="eastAsia"/>
          <w:sz w:val="30"/>
          <w:szCs w:val="30"/>
        </w:rPr>
      </w:pPr>
      <w:r>
        <w:rPr>
          <w:rFonts w:ascii="仿宋_GB2312" w:eastAsia="仿宋_GB2312" w:hAnsi="仿宋_GB2312" w:cs="仿宋_GB2312" w:hint="eastAsia"/>
          <w:noProof/>
          <w:sz w:val="30"/>
          <w:szCs w:val="30"/>
        </w:rPr>
        <w:drawing>
          <wp:inline distT="0" distB="0" distL="114300" distR="114300" wp14:anchorId="6A0731AA" wp14:editId="3109362D">
            <wp:extent cx="5266690" cy="3862705"/>
            <wp:effectExtent l="0" t="0" r="10160" b="4445"/>
            <wp:docPr id="3" name="图片 3" descr="Screenshot_20240906_14242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creenshot_20240906_142427_com.psbc.universal"/>
                    <pic:cNvPicPr>
                      <a:picLocks noChangeAspect="1"/>
                    </pic:cNvPicPr>
                  </pic:nvPicPr>
                  <pic:blipFill>
                    <a:blip r:embed="rId34"/>
                    <a:stretch>
                      <a:fillRect/>
                    </a:stretch>
                  </pic:blipFill>
                  <pic:spPr>
                    <a:xfrm>
                      <a:off x="0" y="0"/>
                      <a:ext cx="5266690" cy="3862705"/>
                    </a:xfrm>
                    <a:prstGeom prst="rect">
                      <a:avLst/>
                    </a:prstGeom>
                    <a:noFill/>
                    <a:ln w="9525" cap="flat" cmpd="sng">
                      <a:noFill/>
                      <a:prstDash val="solid"/>
                      <a:miter/>
                    </a:ln>
                  </pic:spPr>
                </pic:pic>
              </a:graphicData>
            </a:graphic>
          </wp:inline>
        </w:drawing>
      </w:r>
    </w:p>
    <w:p w14:paraId="0C24D012" w14:textId="77777777" w:rsidR="0013061D" w:rsidRDefault="0013061D">
      <w:pPr>
        <w:pStyle w:val="20"/>
        <w:ind w:left="420" w:firstLine="600"/>
        <w:rPr>
          <w:rFonts w:ascii="仿宋_GB2312" w:eastAsia="仿宋_GB2312" w:hAnsi="仿宋_GB2312" w:cs="仿宋_GB2312" w:hint="eastAsia"/>
          <w:sz w:val="30"/>
          <w:szCs w:val="30"/>
        </w:rPr>
      </w:pPr>
    </w:p>
    <w:p w14:paraId="7B4EFFAD" w14:textId="77777777" w:rsidR="0013061D" w:rsidRDefault="0013061D">
      <w:pPr>
        <w:pStyle w:val="a4"/>
        <w:ind w:firstLine="600"/>
      </w:pPr>
    </w:p>
    <w:p w14:paraId="20B39872" w14:textId="77777777" w:rsidR="0013061D" w:rsidRDefault="003B1A6E">
      <w:pPr>
        <w:pStyle w:val="20"/>
        <w:ind w:leftChars="0" w:left="0" w:firstLineChars="0" w:firstLine="0"/>
      </w:pPr>
      <w:r>
        <w:rPr>
          <w:rFonts w:ascii="仿宋_GB2312" w:eastAsia="仿宋_GB2312" w:hAnsi="仿宋_GB2312" w:cs="仿宋_GB2312" w:hint="eastAsia"/>
          <w:sz w:val="30"/>
          <w:szCs w:val="30"/>
        </w:rPr>
        <w:t>2.点击强化风险识别，选择账户升级强化风险识别执行交易</w:t>
      </w:r>
    </w:p>
    <w:p w14:paraId="24EC05FD" w14:textId="77777777" w:rsidR="0013061D" w:rsidRDefault="003B1A6E">
      <w:pPr>
        <w:pStyle w:val="index61"/>
        <w:ind w:leftChars="0" w:left="0"/>
      </w:pPr>
      <w:r>
        <w:rPr>
          <w:rFonts w:hint="eastAsia"/>
          <w:noProof/>
        </w:rPr>
        <w:lastRenderedPageBreak/>
        <w:drawing>
          <wp:inline distT="0" distB="0" distL="114300" distR="114300" wp14:anchorId="49703A02" wp14:editId="716E3A83">
            <wp:extent cx="5266690" cy="3291840"/>
            <wp:effectExtent l="0" t="0" r="10160" b="3810"/>
            <wp:docPr id="4" name="图片 4" descr="Screenshot_20240906_14243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reenshot_20240906_142433_com.psbc.universal"/>
                    <pic:cNvPicPr>
                      <a:picLocks noChangeAspect="1"/>
                    </pic:cNvPicPr>
                  </pic:nvPicPr>
                  <pic:blipFill>
                    <a:blip r:embed="rId52"/>
                    <a:stretch>
                      <a:fillRect/>
                    </a:stretch>
                  </pic:blipFill>
                  <pic:spPr>
                    <a:xfrm>
                      <a:off x="0" y="0"/>
                      <a:ext cx="5266690" cy="3291840"/>
                    </a:xfrm>
                    <a:prstGeom prst="rect">
                      <a:avLst/>
                    </a:prstGeom>
                    <a:noFill/>
                    <a:ln w="9525" cap="flat" cmpd="sng">
                      <a:noFill/>
                      <a:prstDash val="solid"/>
                      <a:miter/>
                    </a:ln>
                  </pic:spPr>
                </pic:pic>
              </a:graphicData>
            </a:graphic>
          </wp:inline>
        </w:drawing>
      </w:r>
    </w:p>
    <w:p w14:paraId="0DAE73B6" w14:textId="77777777" w:rsidR="0013061D" w:rsidRDefault="0013061D">
      <w:pPr>
        <w:pStyle w:val="index61"/>
        <w:ind w:leftChars="0" w:left="0"/>
      </w:pPr>
    </w:p>
    <w:p w14:paraId="7899B474" w14:textId="77777777" w:rsidR="0013061D" w:rsidRDefault="003B1A6E">
      <w:pPr>
        <w:pStyle w:val="20"/>
        <w:ind w:leftChars="0" w:left="0" w:firstLineChars="0" w:firstLine="0"/>
      </w:pPr>
      <w:r>
        <w:rPr>
          <w:rFonts w:ascii="仿宋_GB2312" w:eastAsia="仿宋_GB2312" w:hAnsi="仿宋_GB2312" w:cs="仿宋_GB2312" w:hint="eastAsia"/>
          <w:sz w:val="30"/>
          <w:szCs w:val="30"/>
        </w:rPr>
        <w:t>3.外设获取身份证信息进行</w:t>
      </w:r>
      <w:bookmarkStart w:id="114" w:name="OLE_LINK2"/>
      <w:r>
        <w:rPr>
          <w:rFonts w:ascii="仿宋_GB2312" w:eastAsia="仿宋_GB2312" w:hAnsi="仿宋_GB2312" w:cs="仿宋_GB2312" w:hint="eastAsia"/>
          <w:sz w:val="30"/>
          <w:szCs w:val="30"/>
        </w:rPr>
        <w:t>联网核查</w:t>
      </w:r>
      <w:bookmarkEnd w:id="114"/>
    </w:p>
    <w:p w14:paraId="3BACADD8" w14:textId="77777777" w:rsidR="0013061D" w:rsidRDefault="003B1A6E">
      <w:pPr>
        <w:pStyle w:val="20"/>
        <w:ind w:leftChars="0" w:left="0" w:firstLineChars="0" w:firstLine="0"/>
      </w:pPr>
      <w:r>
        <w:rPr>
          <w:rFonts w:hint="eastAsia"/>
          <w:noProof/>
        </w:rPr>
        <w:drawing>
          <wp:inline distT="0" distB="0" distL="114300" distR="114300" wp14:anchorId="2CC7A0FD" wp14:editId="0177C4E2">
            <wp:extent cx="5043170" cy="3183255"/>
            <wp:effectExtent l="0" t="0" r="5080" b="17145"/>
            <wp:docPr id="143" name="图片 143" descr="Screenshot_20240827_1716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Screenshot_20240827_171606_com.psbc.universal"/>
                    <pic:cNvPicPr>
                      <a:picLocks noChangeAspect="1"/>
                    </pic:cNvPicPr>
                  </pic:nvPicPr>
                  <pic:blipFill>
                    <a:blip r:embed="rId53"/>
                    <a:stretch>
                      <a:fillRect/>
                    </a:stretch>
                  </pic:blipFill>
                  <pic:spPr>
                    <a:xfrm>
                      <a:off x="0" y="0"/>
                      <a:ext cx="5043170" cy="3183255"/>
                    </a:xfrm>
                    <a:prstGeom prst="rect">
                      <a:avLst/>
                    </a:prstGeom>
                    <a:noFill/>
                    <a:ln w="9525" cap="flat" cmpd="sng">
                      <a:noFill/>
                      <a:prstDash val="solid"/>
                      <a:miter/>
                    </a:ln>
                  </pic:spPr>
                </pic:pic>
              </a:graphicData>
            </a:graphic>
          </wp:inline>
        </w:drawing>
      </w:r>
    </w:p>
    <w:p w14:paraId="6A95F9EE" w14:textId="77777777" w:rsidR="0013061D" w:rsidRDefault="0013061D">
      <w:pPr>
        <w:pStyle w:val="a4"/>
        <w:ind w:firstLineChars="0" w:firstLine="0"/>
        <w:rPr>
          <w:rFonts w:ascii="仿宋_GB2312" w:hAnsi="仿宋_GB2312" w:cs="仿宋_GB2312" w:hint="eastAsia"/>
          <w:szCs w:val="30"/>
        </w:rPr>
      </w:pPr>
    </w:p>
    <w:p w14:paraId="16A1FDB9" w14:textId="77777777" w:rsidR="0013061D" w:rsidRDefault="003B1A6E">
      <w:pPr>
        <w:pStyle w:val="a4"/>
        <w:ind w:firstLineChars="0" w:firstLine="0"/>
      </w:pPr>
      <w:r>
        <w:rPr>
          <w:rFonts w:ascii="仿宋_GB2312" w:hAnsi="仿宋_GB2312" w:cs="仿宋_GB2312" w:hint="eastAsia"/>
          <w:szCs w:val="30"/>
        </w:rPr>
        <w:t>4.通过联网核查后可查看待升级账户信息</w:t>
      </w:r>
    </w:p>
    <w:p w14:paraId="5F8F6903" w14:textId="77777777" w:rsidR="0013061D" w:rsidRDefault="003B1A6E">
      <w:pPr>
        <w:pStyle w:val="20"/>
        <w:ind w:leftChars="0" w:left="0" w:firstLineChars="0" w:firstLine="0"/>
      </w:pPr>
      <w:r>
        <w:rPr>
          <w:rFonts w:hint="eastAsia"/>
          <w:noProof/>
        </w:rPr>
        <w:lastRenderedPageBreak/>
        <w:drawing>
          <wp:inline distT="0" distB="0" distL="114300" distR="114300" wp14:anchorId="6AC8C3B4" wp14:editId="3308B3AC">
            <wp:extent cx="5081270" cy="3220720"/>
            <wp:effectExtent l="0" t="0" r="5080" b="17780"/>
            <wp:docPr id="144" name="图片 144" descr="Screenshot_20240827_18045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Screenshot_20240827_180457_com.psbc.universal"/>
                    <pic:cNvPicPr>
                      <a:picLocks noChangeAspect="1"/>
                    </pic:cNvPicPr>
                  </pic:nvPicPr>
                  <pic:blipFill>
                    <a:blip r:embed="rId54"/>
                    <a:stretch>
                      <a:fillRect/>
                    </a:stretch>
                  </pic:blipFill>
                  <pic:spPr>
                    <a:xfrm>
                      <a:off x="0" y="0"/>
                      <a:ext cx="5081270" cy="3220720"/>
                    </a:xfrm>
                    <a:prstGeom prst="rect">
                      <a:avLst/>
                    </a:prstGeom>
                    <a:noFill/>
                    <a:ln w="9525" cap="flat" cmpd="sng">
                      <a:noFill/>
                      <a:prstDash val="solid"/>
                      <a:miter/>
                    </a:ln>
                  </pic:spPr>
                </pic:pic>
              </a:graphicData>
            </a:graphic>
          </wp:inline>
        </w:drawing>
      </w:r>
    </w:p>
    <w:p w14:paraId="1BBC8AE2" w14:textId="77777777" w:rsidR="0013061D" w:rsidRDefault="003B1A6E">
      <w:pPr>
        <w:pStyle w:val="a4"/>
        <w:ind w:firstLineChars="0" w:firstLine="0"/>
      </w:pPr>
      <w:r>
        <w:rPr>
          <w:rFonts w:ascii="仿宋_GB2312" w:hAnsi="仿宋_GB2312" w:cs="仿宋_GB2312" w:hint="eastAsia"/>
          <w:szCs w:val="30"/>
        </w:rPr>
        <w:t>5.点击下一步进行风险识别表单填写</w:t>
      </w:r>
    </w:p>
    <w:p w14:paraId="2B28BE12" w14:textId="77777777" w:rsidR="0013061D" w:rsidRDefault="003B1A6E">
      <w:pPr>
        <w:pStyle w:val="20"/>
        <w:ind w:leftChars="0" w:left="0" w:firstLineChars="0" w:firstLine="0"/>
      </w:pPr>
      <w:r>
        <w:rPr>
          <w:rFonts w:hint="eastAsia"/>
          <w:noProof/>
        </w:rPr>
        <w:drawing>
          <wp:inline distT="0" distB="0" distL="114300" distR="114300" wp14:anchorId="6FE1A66C" wp14:editId="3EBA6E60">
            <wp:extent cx="5093970" cy="4015740"/>
            <wp:effectExtent l="0" t="0" r="11430" b="3810"/>
            <wp:docPr id="145" name="图片 145" descr="Screenshot_20240828_09070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Screenshot_20240828_090703_com.psbc.universal"/>
                    <pic:cNvPicPr>
                      <a:picLocks noChangeAspect="1"/>
                    </pic:cNvPicPr>
                  </pic:nvPicPr>
                  <pic:blipFill>
                    <a:blip r:embed="rId55"/>
                    <a:stretch>
                      <a:fillRect/>
                    </a:stretch>
                  </pic:blipFill>
                  <pic:spPr>
                    <a:xfrm>
                      <a:off x="0" y="0"/>
                      <a:ext cx="5093970" cy="4015740"/>
                    </a:xfrm>
                    <a:prstGeom prst="rect">
                      <a:avLst/>
                    </a:prstGeom>
                    <a:noFill/>
                    <a:ln w="9525" cap="flat" cmpd="sng">
                      <a:noFill/>
                      <a:prstDash val="solid"/>
                      <a:miter/>
                    </a:ln>
                  </pic:spPr>
                </pic:pic>
              </a:graphicData>
            </a:graphic>
          </wp:inline>
        </w:drawing>
      </w:r>
    </w:p>
    <w:p w14:paraId="55107455" w14:textId="77777777" w:rsidR="0013061D" w:rsidRDefault="0013061D"/>
    <w:p w14:paraId="734BB8C4" w14:textId="77777777" w:rsidR="0013061D" w:rsidRDefault="0013061D"/>
    <w:p w14:paraId="3AFC39E1" w14:textId="77777777" w:rsidR="0013061D" w:rsidRDefault="003B1A6E">
      <w:pPr>
        <w:tabs>
          <w:tab w:val="left" w:pos="833"/>
        </w:tabs>
        <w:jc w:val="left"/>
      </w:pPr>
      <w:r>
        <w:rPr>
          <w:rFonts w:ascii="仿宋_GB2312" w:eastAsia="仿宋_GB2312" w:hAnsi="仿宋_GB2312" w:cs="仿宋_GB2312" w:hint="eastAsia"/>
          <w:sz w:val="30"/>
          <w:szCs w:val="30"/>
        </w:rPr>
        <w:lastRenderedPageBreak/>
        <w:t>6.进行风险识别人员表单填写填写</w:t>
      </w:r>
    </w:p>
    <w:p w14:paraId="79453E2F" w14:textId="77777777" w:rsidR="0013061D" w:rsidRDefault="003B1A6E">
      <w:pPr>
        <w:pStyle w:val="20"/>
        <w:ind w:leftChars="0" w:left="0" w:firstLineChars="0" w:firstLine="0"/>
      </w:pPr>
      <w:r>
        <w:rPr>
          <w:rFonts w:hint="eastAsia"/>
          <w:noProof/>
        </w:rPr>
        <w:drawing>
          <wp:inline distT="0" distB="0" distL="114300" distR="114300" wp14:anchorId="11293D82" wp14:editId="76295587">
            <wp:extent cx="5069205" cy="3540760"/>
            <wp:effectExtent l="0" t="0" r="17145" b="2540"/>
            <wp:docPr id="146" name="图片 146" descr="Screenshot_20240828_09070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Screenshot_20240828_090707_com.psbc.universal"/>
                    <pic:cNvPicPr>
                      <a:picLocks noChangeAspect="1"/>
                    </pic:cNvPicPr>
                  </pic:nvPicPr>
                  <pic:blipFill>
                    <a:blip r:embed="rId56"/>
                    <a:stretch>
                      <a:fillRect/>
                    </a:stretch>
                  </pic:blipFill>
                  <pic:spPr>
                    <a:xfrm>
                      <a:off x="0" y="0"/>
                      <a:ext cx="5069205" cy="3540760"/>
                    </a:xfrm>
                    <a:prstGeom prst="rect">
                      <a:avLst/>
                    </a:prstGeom>
                    <a:noFill/>
                    <a:ln w="9525" cap="flat" cmpd="sng">
                      <a:noFill/>
                      <a:prstDash val="solid"/>
                      <a:miter/>
                    </a:ln>
                  </pic:spPr>
                </pic:pic>
              </a:graphicData>
            </a:graphic>
          </wp:inline>
        </w:drawing>
      </w:r>
    </w:p>
    <w:p w14:paraId="706F7BEB" w14:textId="77777777" w:rsidR="0013061D" w:rsidRDefault="0013061D">
      <w:pPr>
        <w:pStyle w:val="a4"/>
        <w:ind w:firstLineChars="0" w:firstLine="0"/>
      </w:pPr>
    </w:p>
    <w:p w14:paraId="7FF1E778" w14:textId="77777777" w:rsidR="0013061D" w:rsidRDefault="003B1A6E">
      <w:r>
        <w:rPr>
          <w:rFonts w:hint="eastAsia"/>
          <w:noProof/>
        </w:rPr>
        <w:drawing>
          <wp:inline distT="0" distB="0" distL="114300" distR="114300" wp14:anchorId="2AC309D1" wp14:editId="175C4E73">
            <wp:extent cx="5093970" cy="3409950"/>
            <wp:effectExtent l="0" t="0" r="11430" b="0"/>
            <wp:docPr id="147" name="图片 147" descr="Screenshot_20240828_09073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Screenshot_20240828_090732_com.psbc.universal"/>
                    <pic:cNvPicPr>
                      <a:picLocks noChangeAspect="1"/>
                    </pic:cNvPicPr>
                  </pic:nvPicPr>
                  <pic:blipFill>
                    <a:blip r:embed="rId57"/>
                    <a:stretch>
                      <a:fillRect/>
                    </a:stretch>
                  </pic:blipFill>
                  <pic:spPr>
                    <a:xfrm>
                      <a:off x="0" y="0"/>
                      <a:ext cx="5093970" cy="3409950"/>
                    </a:xfrm>
                    <a:prstGeom prst="rect">
                      <a:avLst/>
                    </a:prstGeom>
                    <a:noFill/>
                    <a:ln w="9525" cap="flat" cmpd="sng">
                      <a:noFill/>
                      <a:prstDash val="solid"/>
                      <a:miter/>
                    </a:ln>
                  </pic:spPr>
                </pic:pic>
              </a:graphicData>
            </a:graphic>
          </wp:inline>
        </w:drawing>
      </w:r>
    </w:p>
    <w:p w14:paraId="7E49E598" w14:textId="77777777" w:rsidR="0013061D" w:rsidRDefault="0013061D"/>
    <w:p w14:paraId="73F9F3EC" w14:textId="77777777" w:rsidR="0013061D" w:rsidRDefault="0013061D"/>
    <w:p w14:paraId="570FA0BD" w14:textId="77777777" w:rsidR="0013061D" w:rsidRDefault="003B1A6E">
      <w:pPr>
        <w:tabs>
          <w:tab w:val="left" w:pos="1460"/>
        </w:tabs>
        <w:jc w:val="left"/>
      </w:pPr>
      <w:r>
        <w:rPr>
          <w:rFonts w:hint="eastAsia"/>
        </w:rPr>
        <w:tab/>
      </w:r>
    </w:p>
    <w:p w14:paraId="0D96642E"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7.</w:t>
      </w:r>
      <w:r>
        <w:rPr>
          <w:rFonts w:ascii="仿宋_GB2312" w:eastAsia="仿宋_GB2312" w:hAnsi="仿宋_GB2312" w:cs="仿宋_GB2312"/>
          <w:sz w:val="30"/>
          <w:szCs w:val="30"/>
        </w:rPr>
        <w:t>分行已维护</w:t>
      </w:r>
      <w:r>
        <w:rPr>
          <w:rFonts w:ascii="仿宋_GB2312" w:eastAsia="仿宋_GB2312" w:hAnsi="仿宋_GB2312" w:cs="仿宋_GB2312" w:hint="eastAsia"/>
          <w:sz w:val="30"/>
          <w:szCs w:val="30"/>
        </w:rPr>
        <w:t>签字类单据</w:t>
      </w:r>
      <w:r>
        <w:rPr>
          <w:rFonts w:ascii="仿宋_GB2312" w:eastAsia="仿宋_GB2312" w:hAnsi="仿宋_GB2312" w:cs="仿宋_GB2312"/>
          <w:sz w:val="30"/>
          <w:szCs w:val="30"/>
        </w:rPr>
        <w:t>，需</w:t>
      </w:r>
      <w:r>
        <w:rPr>
          <w:rFonts w:ascii="仿宋_GB2312" w:eastAsia="仿宋_GB2312" w:hAnsi="仿宋_GB2312" w:cs="仿宋_GB2312" w:hint="eastAsia"/>
          <w:sz w:val="30"/>
          <w:szCs w:val="30"/>
        </w:rPr>
        <w:t>点击电子签名</w:t>
      </w:r>
      <w:r>
        <w:rPr>
          <w:rFonts w:ascii="仿宋_GB2312" w:eastAsia="仿宋_GB2312" w:hAnsi="仿宋_GB2312" w:cs="仿宋_GB2312"/>
          <w:sz w:val="30"/>
          <w:szCs w:val="30"/>
        </w:rPr>
        <w:t>进行签署</w:t>
      </w:r>
      <w:r>
        <w:rPr>
          <w:rFonts w:ascii="仿宋_GB2312" w:eastAsia="仿宋_GB2312" w:hAnsi="仿宋_GB2312" w:cs="仿宋_GB2312" w:hint="eastAsia"/>
          <w:sz w:val="30"/>
          <w:szCs w:val="30"/>
        </w:rPr>
        <w:t>，如有</w:t>
      </w:r>
      <w:r>
        <w:rPr>
          <w:rFonts w:ascii="仿宋_GB2312" w:eastAsia="仿宋_GB2312" w:hAnsi="仿宋_GB2312" w:cs="仿宋_GB2312"/>
          <w:sz w:val="30"/>
          <w:szCs w:val="30"/>
        </w:rPr>
        <w:t>其他</w:t>
      </w:r>
      <w:r>
        <w:rPr>
          <w:rFonts w:ascii="仿宋_GB2312" w:eastAsia="仿宋_GB2312" w:hAnsi="仿宋_GB2312" w:cs="仿宋_GB2312" w:hint="eastAsia"/>
          <w:sz w:val="30"/>
          <w:szCs w:val="30"/>
        </w:rPr>
        <w:t>补拍类</w:t>
      </w:r>
      <w:r>
        <w:rPr>
          <w:rFonts w:ascii="仿宋_GB2312" w:eastAsia="仿宋_GB2312" w:hAnsi="仿宋_GB2312" w:cs="仿宋_GB2312"/>
          <w:sz w:val="30"/>
          <w:szCs w:val="30"/>
        </w:rPr>
        <w:t>材料，</w:t>
      </w:r>
      <w:r>
        <w:rPr>
          <w:rFonts w:ascii="仿宋_GB2312" w:eastAsia="仿宋_GB2312" w:hAnsi="仿宋_GB2312" w:cs="仿宋_GB2312" w:hint="eastAsia"/>
          <w:sz w:val="30"/>
          <w:szCs w:val="30"/>
        </w:rPr>
        <w:t>点击加号拍照后提交，成功点击确认返回首页</w:t>
      </w:r>
    </w:p>
    <w:p w14:paraId="5D8DF34E" w14:textId="77777777" w:rsidR="0013061D" w:rsidRDefault="003B1A6E">
      <w:pPr>
        <w:pStyle w:val="20"/>
        <w:ind w:leftChars="0" w:left="0" w:firstLineChars="0" w:firstLine="0"/>
      </w:pPr>
      <w:r>
        <w:rPr>
          <w:rFonts w:hint="eastAsia"/>
          <w:noProof/>
        </w:rPr>
        <w:drawing>
          <wp:inline distT="0" distB="0" distL="114300" distR="114300" wp14:anchorId="4B3A5C1B" wp14:editId="18EC58D8">
            <wp:extent cx="5048250" cy="3154680"/>
            <wp:effectExtent l="0" t="0" r="0" b="7620"/>
            <wp:docPr id="148" name="图片 148" descr="Screenshot_20240828_09083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Screenshot_20240828_090836_com.psbc.universal"/>
                    <pic:cNvPicPr>
                      <a:picLocks noChangeAspect="1"/>
                    </pic:cNvPicPr>
                  </pic:nvPicPr>
                  <pic:blipFill>
                    <a:blip r:embed="rId58"/>
                    <a:stretch>
                      <a:fillRect/>
                    </a:stretch>
                  </pic:blipFill>
                  <pic:spPr>
                    <a:xfrm>
                      <a:off x="0" y="0"/>
                      <a:ext cx="5048250" cy="3155314"/>
                    </a:xfrm>
                    <a:prstGeom prst="rect">
                      <a:avLst/>
                    </a:prstGeom>
                    <a:noFill/>
                    <a:ln w="9525" cap="flat" cmpd="sng">
                      <a:noFill/>
                      <a:prstDash val="solid"/>
                      <a:miter/>
                    </a:ln>
                  </pic:spPr>
                </pic:pic>
              </a:graphicData>
            </a:graphic>
          </wp:inline>
        </w:drawing>
      </w:r>
    </w:p>
    <w:p w14:paraId="29BBD2D3" w14:textId="77777777" w:rsidR="0013061D" w:rsidRDefault="003B1A6E">
      <w:pPr>
        <w:pStyle w:val="3"/>
      </w:pPr>
      <w:bookmarkStart w:id="115" w:name="_Toc180412041"/>
      <w:bookmarkStart w:id="116" w:name="_Toc196225606"/>
      <w:r>
        <w:rPr>
          <w:rFonts w:hint="eastAsia"/>
        </w:rPr>
        <w:t>注意事项</w:t>
      </w:r>
      <w:bookmarkEnd w:id="115"/>
      <w:bookmarkEnd w:id="116"/>
    </w:p>
    <w:p w14:paraId="2593BA2D"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p w14:paraId="2F5A1BCD" w14:textId="77777777" w:rsidR="0013061D" w:rsidRDefault="0013061D">
      <w:pPr>
        <w:pStyle w:val="a4"/>
        <w:ind w:firstLineChars="0" w:firstLine="0"/>
      </w:pPr>
    </w:p>
    <w:p w14:paraId="2EE95DF1" w14:textId="77777777" w:rsidR="0013061D" w:rsidRDefault="0013061D"/>
    <w:p w14:paraId="49C5B18E" w14:textId="77777777" w:rsidR="0013061D" w:rsidRDefault="0013061D">
      <w:pPr>
        <w:pStyle w:val="20"/>
        <w:ind w:left="420" w:firstLine="420"/>
      </w:pPr>
    </w:p>
    <w:p w14:paraId="4039679B" w14:textId="77777777" w:rsidR="0013061D" w:rsidRDefault="0013061D">
      <w:pPr>
        <w:pStyle w:val="a4"/>
        <w:ind w:firstLine="600"/>
      </w:pPr>
    </w:p>
    <w:p w14:paraId="75488909" w14:textId="77777777" w:rsidR="0013061D" w:rsidRDefault="0013061D"/>
    <w:p w14:paraId="7ABE1567" w14:textId="77777777" w:rsidR="0013061D" w:rsidRDefault="0013061D">
      <w:pPr>
        <w:pStyle w:val="20"/>
        <w:ind w:left="420" w:firstLine="420"/>
      </w:pPr>
    </w:p>
    <w:p w14:paraId="6948096D" w14:textId="77777777" w:rsidR="0013061D" w:rsidRDefault="0013061D">
      <w:pPr>
        <w:pStyle w:val="a4"/>
        <w:ind w:firstLine="600"/>
      </w:pPr>
    </w:p>
    <w:p w14:paraId="0B9E81ED" w14:textId="77777777" w:rsidR="0013061D" w:rsidRDefault="0013061D"/>
    <w:p w14:paraId="5AEB2714" w14:textId="77777777" w:rsidR="0013061D" w:rsidRDefault="0013061D">
      <w:pPr>
        <w:pStyle w:val="20"/>
        <w:ind w:leftChars="0" w:left="0" w:firstLineChars="0" w:firstLine="0"/>
      </w:pPr>
    </w:p>
    <w:p w14:paraId="0A471D22" w14:textId="77777777" w:rsidR="0013061D" w:rsidRDefault="003B1A6E">
      <w:pPr>
        <w:pStyle w:val="2"/>
      </w:pPr>
      <w:bookmarkStart w:id="117" w:name="_Toc180412042"/>
      <w:bookmarkStart w:id="118" w:name="_Toc196225607"/>
      <w:r>
        <w:rPr>
          <w:rFonts w:hint="eastAsia"/>
        </w:rPr>
        <w:lastRenderedPageBreak/>
        <w:t>综合排队</w:t>
      </w:r>
      <w:bookmarkEnd w:id="117"/>
      <w:bookmarkEnd w:id="118"/>
    </w:p>
    <w:p w14:paraId="65356649" w14:textId="77777777" w:rsidR="0013061D" w:rsidRDefault="003B1A6E">
      <w:pPr>
        <w:pStyle w:val="3"/>
      </w:pPr>
      <w:bookmarkStart w:id="119" w:name="_Toc180412043"/>
      <w:bookmarkStart w:id="120" w:name="_Toc196225608"/>
      <w:r>
        <w:rPr>
          <w:rFonts w:hint="eastAsia"/>
        </w:rPr>
        <w:t>功能描述</w:t>
      </w:r>
      <w:bookmarkEnd w:id="119"/>
      <w:bookmarkEnd w:id="120"/>
    </w:p>
    <w:p w14:paraId="4CA1DC8E" w14:textId="77777777" w:rsidR="0013061D" w:rsidRDefault="003B1A6E">
      <w:pPr>
        <w:rPr>
          <w:rFonts w:ascii="宋体" w:cs="宋体"/>
          <w:color w:val="000000"/>
          <w:sz w:val="24"/>
        </w:rPr>
      </w:pPr>
      <w:r>
        <w:rPr>
          <w:rFonts w:ascii="宋体" w:cs="宋体" w:hint="eastAsia"/>
          <w:color w:val="000000"/>
          <w:sz w:val="24"/>
        </w:rPr>
        <w:t>移动展业实现pad查看排队列表。</w:t>
      </w:r>
    </w:p>
    <w:p w14:paraId="78970BD9" w14:textId="77777777" w:rsidR="0013061D" w:rsidRDefault="003B1A6E">
      <w:pPr>
        <w:pStyle w:val="3"/>
      </w:pPr>
      <w:bookmarkStart w:id="121" w:name="_Toc180412044"/>
      <w:bookmarkStart w:id="122" w:name="_Toc196225609"/>
      <w:r>
        <w:rPr>
          <w:rFonts w:hint="eastAsia"/>
        </w:rPr>
        <w:t>操作权限</w:t>
      </w:r>
      <w:bookmarkEnd w:id="121"/>
      <w:bookmarkEnd w:id="122"/>
    </w:p>
    <w:p w14:paraId="55AE82FC"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22E3E0D4"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1B34F258"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5941DED4" w14:textId="77777777" w:rsidR="0013061D" w:rsidRDefault="003B1A6E">
      <w:pPr>
        <w:pStyle w:val="index61"/>
        <w:ind w:leftChars="0" w:left="0"/>
      </w:pPr>
      <w:r>
        <w:rPr>
          <w:rFonts w:hint="eastAsia"/>
        </w:rPr>
        <w:t>试点地区员工登录</w:t>
      </w:r>
      <w:r>
        <w:t>邮</w:t>
      </w:r>
      <w:r>
        <w:t>e</w:t>
      </w:r>
      <w:r>
        <w:t>通厅堂服务</w:t>
      </w:r>
    </w:p>
    <w:p w14:paraId="4F0E4215"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7109FC03"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2715FDDF" w14:textId="77777777" w:rsidR="0013061D" w:rsidRDefault="003B1A6E">
      <w:pPr>
        <w:pStyle w:val="3"/>
      </w:pPr>
      <w:bookmarkStart w:id="123" w:name="_Toc180412045"/>
      <w:bookmarkStart w:id="124" w:name="_Toc196225610"/>
      <w:r>
        <w:rPr>
          <w:rFonts w:hint="eastAsia"/>
        </w:rPr>
        <w:t>操作流程</w:t>
      </w:r>
      <w:bookmarkEnd w:id="123"/>
      <w:bookmarkEnd w:id="124"/>
    </w:p>
    <w:p w14:paraId="11B91461"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1.点击综合排队按钮交易</w:t>
      </w:r>
    </w:p>
    <w:p w14:paraId="044F81D8" w14:textId="77777777" w:rsidR="0013061D" w:rsidRDefault="0013061D">
      <w:pPr>
        <w:pStyle w:val="20"/>
        <w:ind w:leftChars="0" w:left="0" w:firstLineChars="0" w:firstLine="0"/>
      </w:pPr>
    </w:p>
    <w:p w14:paraId="7934DC36" w14:textId="77777777" w:rsidR="0013061D" w:rsidRDefault="003B1A6E">
      <w:pPr>
        <w:pStyle w:val="20"/>
        <w:ind w:leftChars="0" w:left="0" w:firstLineChars="0" w:firstLine="0"/>
      </w:pPr>
      <w:r>
        <w:rPr>
          <w:noProof/>
        </w:rPr>
        <w:drawing>
          <wp:inline distT="0" distB="0" distL="114300" distR="114300" wp14:anchorId="3E191290" wp14:editId="62E9EBB6">
            <wp:extent cx="5257800" cy="3154680"/>
            <wp:effectExtent l="0" t="0" r="0" b="20320"/>
            <wp:docPr id="152" name="图片 152" descr="Screenshot_20240823_09220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Screenshot_20240823_092200_com.psbc.universal"/>
                    <pic:cNvPicPr>
                      <a:picLocks noChangeAspect="1"/>
                    </pic:cNvPicPr>
                  </pic:nvPicPr>
                  <pic:blipFill>
                    <a:blip r:embed="rId10"/>
                    <a:stretch>
                      <a:fillRect/>
                    </a:stretch>
                  </pic:blipFill>
                  <pic:spPr>
                    <a:xfrm>
                      <a:off x="0" y="0"/>
                      <a:ext cx="5257800" cy="3154680"/>
                    </a:xfrm>
                    <a:prstGeom prst="rect">
                      <a:avLst/>
                    </a:prstGeom>
                    <a:noFill/>
                    <a:ln w="9525" cap="flat" cmpd="sng">
                      <a:noFill/>
                      <a:prstDash val="solid"/>
                      <a:miter/>
                    </a:ln>
                  </pic:spPr>
                </pic:pic>
              </a:graphicData>
            </a:graphic>
          </wp:inline>
        </w:drawing>
      </w:r>
    </w:p>
    <w:p w14:paraId="7BF0EBEA" w14:textId="77777777" w:rsidR="0013061D" w:rsidRDefault="0013061D"/>
    <w:p w14:paraId="64976A37"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2.进入排队页面</w:t>
      </w:r>
    </w:p>
    <w:p w14:paraId="1FD2A3B6" w14:textId="77777777" w:rsidR="0013061D" w:rsidRDefault="003B1A6E">
      <w:pPr>
        <w:pStyle w:val="20"/>
        <w:ind w:leftChars="0" w:left="0" w:firstLineChars="0" w:firstLine="0"/>
      </w:pPr>
      <w:r>
        <w:rPr>
          <w:noProof/>
        </w:rPr>
        <w:lastRenderedPageBreak/>
        <w:drawing>
          <wp:inline distT="0" distB="0" distL="114300" distR="114300" wp14:anchorId="4304974F" wp14:editId="222D84A6">
            <wp:extent cx="5257800" cy="3154680"/>
            <wp:effectExtent l="0" t="0" r="0" b="20320"/>
            <wp:docPr id="153" name="图片 153" descr="Screenshot_20240821_09364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Screenshot_20240821_093649_com.psbc.universal"/>
                    <pic:cNvPicPr>
                      <a:picLocks noChangeAspect="1"/>
                    </pic:cNvPicPr>
                  </pic:nvPicPr>
                  <pic:blipFill>
                    <a:blip r:embed="rId59"/>
                    <a:stretch>
                      <a:fillRect/>
                    </a:stretch>
                  </pic:blipFill>
                  <pic:spPr>
                    <a:xfrm>
                      <a:off x="0" y="0"/>
                      <a:ext cx="5257800" cy="3154680"/>
                    </a:xfrm>
                    <a:prstGeom prst="rect">
                      <a:avLst/>
                    </a:prstGeom>
                    <a:noFill/>
                    <a:ln w="9525" cap="flat" cmpd="sng">
                      <a:noFill/>
                      <a:prstDash val="solid"/>
                      <a:miter/>
                    </a:ln>
                  </pic:spPr>
                </pic:pic>
              </a:graphicData>
            </a:graphic>
          </wp:inline>
        </w:drawing>
      </w:r>
    </w:p>
    <w:p w14:paraId="6EDF4DE3" w14:textId="77777777" w:rsidR="0013061D" w:rsidRDefault="003B1A6E">
      <w:pPr>
        <w:pStyle w:val="3"/>
      </w:pPr>
      <w:bookmarkStart w:id="125" w:name="_Toc180412046"/>
      <w:bookmarkStart w:id="126" w:name="_Toc196225611"/>
      <w:r>
        <w:rPr>
          <w:rFonts w:hint="eastAsia"/>
        </w:rPr>
        <w:t>注意事项</w:t>
      </w:r>
      <w:bookmarkEnd w:id="125"/>
      <w:bookmarkEnd w:id="126"/>
    </w:p>
    <w:p w14:paraId="07BBF654"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p w14:paraId="50E5A78B" w14:textId="77777777" w:rsidR="0013061D" w:rsidRDefault="0013061D"/>
    <w:p w14:paraId="15594DB9" w14:textId="77777777" w:rsidR="0013061D" w:rsidRDefault="003B1A6E">
      <w:pPr>
        <w:pStyle w:val="2"/>
      </w:pPr>
      <w:bookmarkStart w:id="127" w:name="_Toc180412047"/>
      <w:bookmarkStart w:id="128" w:name="_Toc196225612"/>
      <w:bookmarkStart w:id="129" w:name="_Hlk195712074"/>
      <w:r>
        <w:rPr>
          <w:rFonts w:hint="eastAsia"/>
        </w:rPr>
        <w:t>客户列表</w:t>
      </w:r>
      <w:bookmarkEnd w:id="127"/>
      <w:bookmarkEnd w:id="128"/>
    </w:p>
    <w:p w14:paraId="1E077DF6" w14:textId="77777777" w:rsidR="0013061D" w:rsidRDefault="003B1A6E">
      <w:pPr>
        <w:pStyle w:val="3"/>
      </w:pPr>
      <w:bookmarkStart w:id="130" w:name="_Toc180412048"/>
      <w:bookmarkStart w:id="131" w:name="_Toc196225613"/>
      <w:r>
        <w:rPr>
          <w:rFonts w:hint="eastAsia"/>
        </w:rPr>
        <w:t>功能描述</w:t>
      </w:r>
      <w:bookmarkEnd w:id="130"/>
      <w:bookmarkEnd w:id="131"/>
    </w:p>
    <w:p w14:paraId="20781259" w14:textId="77777777" w:rsidR="0013061D" w:rsidRDefault="003B1A6E">
      <w:pPr>
        <w:rPr>
          <w:rFonts w:ascii="宋体" w:cs="宋体"/>
          <w:color w:val="000000"/>
          <w:sz w:val="24"/>
        </w:rPr>
      </w:pPr>
      <w:r>
        <w:rPr>
          <w:rFonts w:ascii="宋体" w:cs="宋体" w:hint="eastAsia"/>
          <w:color w:val="000000"/>
          <w:sz w:val="24"/>
        </w:rPr>
        <w:t>移动展业实现pad查询客户列表以及详情功能。</w:t>
      </w:r>
    </w:p>
    <w:p w14:paraId="39649ADA" w14:textId="77777777" w:rsidR="0013061D" w:rsidRDefault="003B1A6E">
      <w:pPr>
        <w:pStyle w:val="3"/>
      </w:pPr>
      <w:bookmarkStart w:id="132" w:name="_Toc180412049"/>
      <w:bookmarkStart w:id="133" w:name="_Toc196225614"/>
      <w:r>
        <w:rPr>
          <w:rFonts w:hint="eastAsia"/>
        </w:rPr>
        <w:t>操作权限</w:t>
      </w:r>
      <w:bookmarkEnd w:id="132"/>
      <w:bookmarkEnd w:id="133"/>
    </w:p>
    <w:p w14:paraId="639571B6"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77384F1F"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464049B4"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2B585888" w14:textId="77777777" w:rsidR="0013061D" w:rsidRDefault="003B1A6E">
      <w:pPr>
        <w:pStyle w:val="index61"/>
        <w:ind w:leftChars="0" w:left="0"/>
      </w:pPr>
      <w:r>
        <w:rPr>
          <w:rFonts w:hint="eastAsia"/>
        </w:rPr>
        <w:t>试点地区员工登录</w:t>
      </w:r>
      <w:r>
        <w:t>邮</w:t>
      </w:r>
      <w:r>
        <w:t>e</w:t>
      </w:r>
      <w:r>
        <w:t>通厅堂服务</w:t>
      </w:r>
    </w:p>
    <w:p w14:paraId="77492096"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4B7409C3"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3DA74DA4" w14:textId="77777777" w:rsidR="0013061D" w:rsidRDefault="003B1A6E">
      <w:pPr>
        <w:pStyle w:val="3"/>
      </w:pPr>
      <w:bookmarkStart w:id="134" w:name="_Toc180412050"/>
      <w:bookmarkStart w:id="135" w:name="_Toc196225615"/>
      <w:r>
        <w:rPr>
          <w:rFonts w:hint="eastAsia"/>
        </w:rPr>
        <w:t>操作流程</w:t>
      </w:r>
      <w:bookmarkEnd w:id="134"/>
      <w:bookmarkEnd w:id="135"/>
    </w:p>
    <w:p w14:paraId="565A5136" w14:textId="77777777" w:rsidR="0013061D" w:rsidRDefault="0013061D">
      <w:pPr>
        <w:pStyle w:val="20"/>
        <w:ind w:leftChars="0" w:left="0" w:firstLineChars="0" w:firstLine="0"/>
      </w:pPr>
    </w:p>
    <w:p w14:paraId="61EA6D24"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1.点击客户列表的其中一个客户</w:t>
      </w:r>
    </w:p>
    <w:p w14:paraId="7969E6D3" w14:textId="77777777" w:rsidR="0013061D" w:rsidRDefault="003B1A6E">
      <w:pPr>
        <w:pStyle w:val="20"/>
        <w:ind w:leftChars="0" w:left="0" w:firstLineChars="0" w:firstLine="0"/>
      </w:pPr>
      <w:r>
        <w:rPr>
          <w:noProof/>
        </w:rPr>
        <w:drawing>
          <wp:inline distT="0" distB="0" distL="114300" distR="114300" wp14:anchorId="47468AB4" wp14:editId="7843F048">
            <wp:extent cx="5270500" cy="3162300"/>
            <wp:effectExtent l="0" t="0" r="0" b="0"/>
            <wp:docPr id="18" name="图片 18" descr="Screenshot_20240927_14022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240927_140223_com.psbc.universal"/>
                    <pic:cNvPicPr>
                      <a:picLocks noChangeAspect="1"/>
                    </pic:cNvPicPr>
                  </pic:nvPicPr>
                  <pic:blipFill>
                    <a:blip r:embed="rId60"/>
                    <a:stretch>
                      <a:fillRect/>
                    </a:stretch>
                  </pic:blipFill>
                  <pic:spPr>
                    <a:xfrm>
                      <a:off x="0" y="0"/>
                      <a:ext cx="5270500" cy="3162300"/>
                    </a:xfrm>
                    <a:prstGeom prst="rect">
                      <a:avLst/>
                    </a:prstGeom>
                  </pic:spPr>
                </pic:pic>
              </a:graphicData>
            </a:graphic>
          </wp:inline>
        </w:drawing>
      </w:r>
    </w:p>
    <w:p w14:paraId="6EC92A4E" w14:textId="77777777" w:rsidR="0013061D" w:rsidRDefault="003B1A6E">
      <w:pPr>
        <w:pStyle w:val="a4"/>
        <w:ind w:firstLineChars="0" w:firstLine="0"/>
      </w:pPr>
      <w:r>
        <w:rPr>
          <w:rFonts w:ascii="仿宋_GB2312" w:hAnsi="仿宋_GB2312" w:cs="仿宋_GB2312" w:hint="eastAsia"/>
          <w:szCs w:val="30"/>
        </w:rPr>
        <w:t>2.右边显示客户的信息</w:t>
      </w:r>
    </w:p>
    <w:p w14:paraId="3668E3B4" w14:textId="77777777" w:rsidR="0013061D" w:rsidRDefault="003B1A6E">
      <w:pPr>
        <w:pStyle w:val="20"/>
        <w:ind w:leftChars="0" w:left="0" w:firstLineChars="0" w:firstLine="0"/>
      </w:pPr>
      <w:r>
        <w:rPr>
          <w:noProof/>
        </w:rPr>
        <w:drawing>
          <wp:inline distT="0" distB="0" distL="114300" distR="114300" wp14:anchorId="6165F2A4" wp14:editId="1F1A5A6B">
            <wp:extent cx="5257800" cy="3154680"/>
            <wp:effectExtent l="0" t="0" r="0" b="20320"/>
            <wp:docPr id="156" name="图片 156" descr="Screenshot_20240822_1426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Screenshot_20240822_142606_com.psbc.universal"/>
                    <pic:cNvPicPr>
                      <a:picLocks noChangeAspect="1"/>
                    </pic:cNvPicPr>
                  </pic:nvPicPr>
                  <pic:blipFill>
                    <a:blip r:embed="rId61"/>
                    <a:stretch>
                      <a:fillRect/>
                    </a:stretch>
                  </pic:blipFill>
                  <pic:spPr>
                    <a:xfrm>
                      <a:off x="0" y="0"/>
                      <a:ext cx="5257800" cy="3154680"/>
                    </a:xfrm>
                    <a:prstGeom prst="rect">
                      <a:avLst/>
                    </a:prstGeom>
                    <a:noFill/>
                    <a:ln w="9525" cap="flat" cmpd="sng">
                      <a:noFill/>
                      <a:prstDash val="solid"/>
                      <a:miter/>
                    </a:ln>
                  </pic:spPr>
                </pic:pic>
              </a:graphicData>
            </a:graphic>
          </wp:inline>
        </w:drawing>
      </w:r>
    </w:p>
    <w:p w14:paraId="70F4437C" w14:textId="77777777" w:rsidR="0013061D" w:rsidRDefault="003B1A6E">
      <w:r>
        <w:rPr>
          <w:noProof/>
        </w:rPr>
        <w:lastRenderedPageBreak/>
        <w:drawing>
          <wp:inline distT="0" distB="0" distL="114300" distR="114300" wp14:anchorId="510B705F" wp14:editId="3EE2BA83">
            <wp:extent cx="5257800" cy="3154680"/>
            <wp:effectExtent l="0" t="0" r="0" b="20320"/>
            <wp:docPr id="157" name="图片 157" descr="Screenshot_20240822_14261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Screenshot_20240822_142611_com.psbc.universal"/>
                    <pic:cNvPicPr>
                      <a:picLocks noChangeAspect="1"/>
                    </pic:cNvPicPr>
                  </pic:nvPicPr>
                  <pic:blipFill>
                    <a:blip r:embed="rId62"/>
                    <a:stretch>
                      <a:fillRect/>
                    </a:stretch>
                  </pic:blipFill>
                  <pic:spPr>
                    <a:xfrm>
                      <a:off x="0" y="0"/>
                      <a:ext cx="5257800" cy="3154680"/>
                    </a:xfrm>
                    <a:prstGeom prst="rect">
                      <a:avLst/>
                    </a:prstGeom>
                    <a:noFill/>
                    <a:ln w="9525" cap="flat" cmpd="sng">
                      <a:noFill/>
                      <a:prstDash val="solid"/>
                      <a:miter/>
                    </a:ln>
                  </pic:spPr>
                </pic:pic>
              </a:graphicData>
            </a:graphic>
          </wp:inline>
        </w:drawing>
      </w:r>
    </w:p>
    <w:p w14:paraId="65CDD6BE" w14:textId="77777777" w:rsidR="0013061D" w:rsidRDefault="0013061D">
      <w:pPr>
        <w:pStyle w:val="a4"/>
        <w:ind w:firstLineChars="0" w:firstLine="0"/>
      </w:pPr>
    </w:p>
    <w:p w14:paraId="24B42A0A" w14:textId="77777777" w:rsidR="0013061D" w:rsidRDefault="003B1A6E">
      <w:pPr>
        <w:pStyle w:val="3"/>
      </w:pPr>
      <w:bookmarkStart w:id="136" w:name="_Toc180412051"/>
      <w:bookmarkStart w:id="137" w:name="_Toc196225616"/>
      <w:r>
        <w:rPr>
          <w:rFonts w:hint="eastAsia"/>
        </w:rPr>
        <w:t>注意事项</w:t>
      </w:r>
      <w:bookmarkEnd w:id="136"/>
      <w:bookmarkEnd w:id="137"/>
    </w:p>
    <w:p w14:paraId="2EBD9481"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p w14:paraId="39F6EEA8" w14:textId="77777777" w:rsidR="0013061D" w:rsidRDefault="003B1A6E">
      <w:pPr>
        <w:pStyle w:val="2"/>
      </w:pPr>
      <w:bookmarkStart w:id="138" w:name="_Toc180412052"/>
      <w:bookmarkStart w:id="139" w:name="_Toc196225617"/>
      <w:bookmarkEnd w:id="129"/>
      <w:r>
        <w:rPr>
          <w:rFonts w:hint="eastAsia"/>
        </w:rPr>
        <w:t>统一柜面授权</w:t>
      </w:r>
      <w:bookmarkEnd w:id="138"/>
      <w:bookmarkEnd w:id="139"/>
    </w:p>
    <w:p w14:paraId="512E7C0C" w14:textId="77777777" w:rsidR="0013061D" w:rsidRDefault="003B1A6E">
      <w:pPr>
        <w:pStyle w:val="3"/>
      </w:pPr>
      <w:bookmarkStart w:id="140" w:name="_Toc180412053"/>
      <w:bookmarkStart w:id="141" w:name="_Toc196225618"/>
      <w:r>
        <w:rPr>
          <w:rFonts w:hint="eastAsia"/>
        </w:rPr>
        <w:t>功能描述</w:t>
      </w:r>
      <w:bookmarkEnd w:id="140"/>
      <w:bookmarkEnd w:id="141"/>
    </w:p>
    <w:p w14:paraId="7F59AA1A" w14:textId="6BC216D5" w:rsidR="0013061D" w:rsidRDefault="003B1A6E">
      <w:pPr>
        <w:rPr>
          <w:rFonts w:ascii="宋体" w:cs="宋体"/>
          <w:color w:val="000000"/>
          <w:sz w:val="24"/>
        </w:rPr>
      </w:pPr>
      <w:r>
        <w:rPr>
          <w:rFonts w:ascii="宋体" w:cs="宋体" w:hint="eastAsia"/>
          <w:color w:val="000000"/>
          <w:sz w:val="24"/>
        </w:rPr>
        <w:t>移动展业实现统一柜面的远程授权功能</w:t>
      </w:r>
      <w:ins w:id="142" w:author="正君 王" w:date="2025-09-02T16:44:00Z" w16du:dateUtc="2025-09-02T08:44:00Z">
        <w:r w:rsidR="000D7B90">
          <w:rPr>
            <w:rFonts w:ascii="宋体" w:cs="宋体" w:hint="eastAsia"/>
            <w:color w:val="000000"/>
            <w:sz w:val="24"/>
          </w:rPr>
          <w:t>1111</w:t>
        </w:r>
      </w:ins>
      <w:r>
        <w:rPr>
          <w:rFonts w:ascii="宋体" w:cs="宋体" w:hint="eastAsia"/>
          <w:color w:val="000000"/>
          <w:sz w:val="24"/>
        </w:rPr>
        <w:t>。</w:t>
      </w:r>
    </w:p>
    <w:p w14:paraId="2DDFAE2B" w14:textId="77777777" w:rsidR="0013061D" w:rsidRDefault="003B1A6E">
      <w:pPr>
        <w:pStyle w:val="3"/>
      </w:pPr>
      <w:bookmarkStart w:id="143" w:name="_Toc180412054"/>
      <w:bookmarkStart w:id="144" w:name="_Toc196225619"/>
      <w:r>
        <w:rPr>
          <w:rFonts w:hint="eastAsia"/>
        </w:rPr>
        <w:t>操作权限</w:t>
      </w:r>
      <w:bookmarkEnd w:id="143"/>
      <w:bookmarkEnd w:id="144"/>
    </w:p>
    <w:p w14:paraId="792971DF"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46027870"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67D34769"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2F678879" w14:textId="77777777" w:rsidR="0013061D" w:rsidRDefault="003B1A6E">
      <w:pPr>
        <w:pStyle w:val="index61"/>
        <w:ind w:leftChars="0" w:left="0"/>
      </w:pPr>
      <w:r>
        <w:rPr>
          <w:rFonts w:hint="eastAsia"/>
        </w:rPr>
        <w:t>试点地区员工登录</w:t>
      </w:r>
      <w:r>
        <w:t>邮</w:t>
      </w:r>
      <w:r>
        <w:t>e</w:t>
      </w:r>
      <w:r>
        <w:t>通厅堂服务</w:t>
      </w:r>
    </w:p>
    <w:p w14:paraId="31EB5111"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2B91BB1D"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10C41B62" w14:textId="77777777" w:rsidR="0013061D" w:rsidRDefault="003B1A6E">
      <w:pPr>
        <w:pStyle w:val="3"/>
      </w:pPr>
      <w:bookmarkStart w:id="145" w:name="_Toc180412055"/>
      <w:bookmarkStart w:id="146" w:name="_Toc196225620"/>
      <w:r>
        <w:rPr>
          <w:rFonts w:hint="eastAsia"/>
        </w:rPr>
        <w:t>操作流程</w:t>
      </w:r>
      <w:bookmarkEnd w:id="145"/>
      <w:bookmarkEnd w:id="146"/>
    </w:p>
    <w:p w14:paraId="4E5B3BE4" w14:textId="77777777" w:rsidR="0013061D" w:rsidRDefault="0013061D">
      <w:pPr>
        <w:pStyle w:val="20"/>
        <w:ind w:leftChars="0" w:left="0" w:firstLineChars="0" w:firstLine="0"/>
      </w:pPr>
    </w:p>
    <w:p w14:paraId="1D158A00"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1.点击移动授权按钮，进入统一柜面交易</w:t>
      </w:r>
    </w:p>
    <w:p w14:paraId="5E5BD241" w14:textId="77777777" w:rsidR="0013061D" w:rsidRDefault="003B1A6E">
      <w:pPr>
        <w:pStyle w:val="20"/>
        <w:ind w:leftChars="0" w:left="0" w:firstLineChars="0" w:firstLine="0"/>
      </w:pPr>
      <w:r>
        <w:rPr>
          <w:noProof/>
        </w:rPr>
        <w:drawing>
          <wp:inline distT="0" distB="0" distL="114300" distR="114300" wp14:anchorId="1B1A10CE" wp14:editId="520360D0">
            <wp:extent cx="5257800" cy="3154680"/>
            <wp:effectExtent l="0" t="0" r="0" b="20320"/>
            <wp:docPr id="158" name="图片 158" descr="Screenshot_20240823_09220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creenshot_20240823_092200_com.psbc.universal"/>
                    <pic:cNvPicPr>
                      <a:picLocks noChangeAspect="1"/>
                    </pic:cNvPicPr>
                  </pic:nvPicPr>
                  <pic:blipFill>
                    <a:blip r:embed="rId10"/>
                    <a:stretch>
                      <a:fillRect/>
                    </a:stretch>
                  </pic:blipFill>
                  <pic:spPr>
                    <a:xfrm>
                      <a:off x="0" y="0"/>
                      <a:ext cx="5257800" cy="3154680"/>
                    </a:xfrm>
                    <a:prstGeom prst="rect">
                      <a:avLst/>
                    </a:prstGeom>
                    <a:noFill/>
                    <a:ln w="9525" cap="flat" cmpd="sng">
                      <a:noFill/>
                      <a:prstDash val="solid"/>
                      <a:miter/>
                    </a:ln>
                  </pic:spPr>
                </pic:pic>
              </a:graphicData>
            </a:graphic>
          </wp:inline>
        </w:drawing>
      </w:r>
    </w:p>
    <w:p w14:paraId="039DE08F" w14:textId="77777777" w:rsidR="0013061D" w:rsidRDefault="003B1A6E">
      <w:pPr>
        <w:rPr>
          <w:rFonts w:eastAsia="仿宋_GB2312"/>
        </w:rPr>
      </w:pPr>
      <w:r>
        <w:rPr>
          <w:rFonts w:ascii="仿宋_GB2312" w:eastAsia="仿宋_GB2312" w:hAnsi="仿宋_GB2312" w:cs="仿宋_GB2312" w:hint="eastAsia"/>
          <w:sz w:val="30"/>
          <w:szCs w:val="30"/>
        </w:rPr>
        <w:t>2.选中一条待办事项，点击倒计时进入授权操作</w:t>
      </w:r>
    </w:p>
    <w:p w14:paraId="5ABC725D" w14:textId="77777777" w:rsidR="0013061D" w:rsidRDefault="003B1A6E">
      <w:pPr>
        <w:pStyle w:val="20"/>
        <w:ind w:leftChars="0" w:left="0" w:firstLineChars="0" w:firstLine="0"/>
      </w:pPr>
      <w:r>
        <w:rPr>
          <w:noProof/>
        </w:rPr>
        <w:drawing>
          <wp:inline distT="0" distB="0" distL="114300" distR="114300" wp14:anchorId="66A5EB52" wp14:editId="064187E0">
            <wp:extent cx="5266690" cy="3291840"/>
            <wp:effectExtent l="0" t="0" r="16510" b="10160"/>
            <wp:docPr id="159" name="图片 159" descr="Screenshot_20240808_14062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Screenshot_20240808_140628_com.psbc.universal"/>
                    <pic:cNvPicPr>
                      <a:picLocks noChangeAspect="1"/>
                    </pic:cNvPicPr>
                  </pic:nvPicPr>
                  <pic:blipFill>
                    <a:blip r:embed="rId63"/>
                    <a:stretch>
                      <a:fillRect/>
                    </a:stretch>
                  </pic:blipFill>
                  <pic:spPr>
                    <a:xfrm>
                      <a:off x="0" y="0"/>
                      <a:ext cx="5266690" cy="3291840"/>
                    </a:xfrm>
                    <a:prstGeom prst="rect">
                      <a:avLst/>
                    </a:prstGeom>
                    <a:noFill/>
                    <a:ln w="9525" cap="flat" cmpd="sng">
                      <a:noFill/>
                      <a:prstDash val="solid"/>
                      <a:miter/>
                    </a:ln>
                  </pic:spPr>
                </pic:pic>
              </a:graphicData>
            </a:graphic>
          </wp:inline>
        </w:drawing>
      </w:r>
    </w:p>
    <w:p w14:paraId="0A7C3E45" w14:textId="77777777" w:rsidR="0013061D" w:rsidRDefault="0013061D">
      <w:pPr>
        <w:pStyle w:val="20"/>
        <w:ind w:leftChars="0" w:left="0" w:firstLineChars="0" w:firstLine="0"/>
      </w:pPr>
    </w:p>
    <w:p w14:paraId="5B6D806E" w14:textId="77777777" w:rsidR="0013061D" w:rsidRDefault="0013061D">
      <w:pPr>
        <w:pStyle w:val="a4"/>
        <w:ind w:firstLineChars="0" w:firstLine="0"/>
      </w:pPr>
    </w:p>
    <w:p w14:paraId="12E4F1FA" w14:textId="77777777" w:rsidR="0013061D" w:rsidRDefault="0013061D"/>
    <w:p w14:paraId="7423BA84"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3.选择通过/不通过，拍照授权提交</w:t>
      </w:r>
    </w:p>
    <w:p w14:paraId="19B74AB9" w14:textId="77777777" w:rsidR="0013061D" w:rsidRDefault="003B1A6E">
      <w:r>
        <w:rPr>
          <w:noProof/>
        </w:rPr>
        <w:drawing>
          <wp:inline distT="0" distB="0" distL="114300" distR="114300" wp14:anchorId="1B06631C" wp14:editId="5F14EEA1">
            <wp:extent cx="5266690" cy="3291840"/>
            <wp:effectExtent l="0" t="0" r="16510" b="10160"/>
            <wp:docPr id="160" name="图片 160" descr="Screenshot_20240808_14064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Screenshot_20240808_140648_com.psbc.universal"/>
                    <pic:cNvPicPr>
                      <a:picLocks noChangeAspect="1"/>
                    </pic:cNvPicPr>
                  </pic:nvPicPr>
                  <pic:blipFill>
                    <a:blip r:embed="rId64"/>
                    <a:stretch>
                      <a:fillRect/>
                    </a:stretch>
                  </pic:blipFill>
                  <pic:spPr>
                    <a:xfrm>
                      <a:off x="0" y="0"/>
                      <a:ext cx="5266690" cy="3291840"/>
                    </a:xfrm>
                    <a:prstGeom prst="rect">
                      <a:avLst/>
                    </a:prstGeom>
                    <a:noFill/>
                    <a:ln w="9525" cap="flat" cmpd="sng">
                      <a:noFill/>
                      <a:prstDash val="solid"/>
                      <a:miter/>
                    </a:ln>
                  </pic:spPr>
                </pic:pic>
              </a:graphicData>
            </a:graphic>
          </wp:inline>
        </w:drawing>
      </w:r>
    </w:p>
    <w:p w14:paraId="27BA5CEC"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4.交易成功，回到统一柜面授权首页</w:t>
      </w:r>
    </w:p>
    <w:p w14:paraId="338B88AD" w14:textId="77777777" w:rsidR="0013061D" w:rsidRDefault="003B1A6E">
      <w:pPr>
        <w:pStyle w:val="20"/>
        <w:ind w:leftChars="0" w:left="0" w:firstLineChars="0" w:firstLine="0"/>
      </w:pPr>
      <w:r>
        <w:rPr>
          <w:noProof/>
        </w:rPr>
        <w:drawing>
          <wp:inline distT="0" distB="0" distL="114300" distR="114300" wp14:anchorId="41137EF0" wp14:editId="23F99EF9">
            <wp:extent cx="5266690" cy="3291840"/>
            <wp:effectExtent l="0" t="0" r="16510" b="10160"/>
            <wp:docPr id="161" name="图片 161" descr="Screenshot_20240808_14065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Screenshot_20240808_140659_com.psbc.universal"/>
                    <pic:cNvPicPr>
                      <a:picLocks noChangeAspect="1"/>
                    </pic:cNvPicPr>
                  </pic:nvPicPr>
                  <pic:blipFill>
                    <a:blip r:embed="rId65"/>
                    <a:stretch>
                      <a:fillRect/>
                    </a:stretch>
                  </pic:blipFill>
                  <pic:spPr>
                    <a:xfrm>
                      <a:off x="0" y="0"/>
                      <a:ext cx="5266690" cy="3291840"/>
                    </a:xfrm>
                    <a:prstGeom prst="rect">
                      <a:avLst/>
                    </a:prstGeom>
                    <a:noFill/>
                    <a:ln w="9525" cap="flat" cmpd="sng">
                      <a:noFill/>
                      <a:prstDash val="solid"/>
                      <a:miter/>
                    </a:ln>
                  </pic:spPr>
                </pic:pic>
              </a:graphicData>
            </a:graphic>
          </wp:inline>
        </w:drawing>
      </w:r>
    </w:p>
    <w:p w14:paraId="0B071E81" w14:textId="77777777" w:rsidR="0013061D" w:rsidRDefault="0013061D">
      <w:pPr>
        <w:pStyle w:val="a4"/>
        <w:ind w:firstLineChars="0" w:firstLine="0"/>
      </w:pPr>
    </w:p>
    <w:p w14:paraId="2B2A038C" w14:textId="77777777" w:rsidR="0013061D" w:rsidRDefault="003B1A6E">
      <w:pPr>
        <w:pStyle w:val="3"/>
      </w:pPr>
      <w:bookmarkStart w:id="147" w:name="_Toc180412056"/>
      <w:bookmarkStart w:id="148" w:name="_Toc196225621"/>
      <w:r>
        <w:rPr>
          <w:rFonts w:hint="eastAsia"/>
        </w:rPr>
        <w:lastRenderedPageBreak/>
        <w:t>注意事项</w:t>
      </w:r>
      <w:bookmarkEnd w:id="147"/>
      <w:bookmarkEnd w:id="148"/>
    </w:p>
    <w:p w14:paraId="05D6CCAF"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p w14:paraId="1C76F93E" w14:textId="77777777" w:rsidR="0013061D" w:rsidRDefault="003B1A6E">
      <w:pPr>
        <w:pStyle w:val="2"/>
      </w:pPr>
      <w:bookmarkStart w:id="149" w:name="_Toc180412057"/>
      <w:bookmarkStart w:id="150" w:name="_Toc196225622"/>
      <w:r>
        <w:t>ITM</w:t>
      </w:r>
      <w:r>
        <w:rPr>
          <w:rFonts w:hint="eastAsia"/>
        </w:rPr>
        <w:t>授权</w:t>
      </w:r>
      <w:bookmarkEnd w:id="149"/>
      <w:bookmarkEnd w:id="150"/>
    </w:p>
    <w:p w14:paraId="1B4484AF" w14:textId="77777777" w:rsidR="0013061D" w:rsidRDefault="003B1A6E">
      <w:pPr>
        <w:pStyle w:val="3"/>
      </w:pPr>
      <w:bookmarkStart w:id="151" w:name="_Toc180412058"/>
      <w:bookmarkStart w:id="152" w:name="_Toc196225623"/>
      <w:r>
        <w:rPr>
          <w:rFonts w:hint="eastAsia"/>
        </w:rPr>
        <w:t>功能描述</w:t>
      </w:r>
      <w:bookmarkEnd w:id="151"/>
      <w:bookmarkEnd w:id="152"/>
    </w:p>
    <w:p w14:paraId="2EA2FA27" w14:textId="77777777" w:rsidR="0013061D" w:rsidRDefault="003B1A6E">
      <w:pPr>
        <w:rPr>
          <w:rFonts w:ascii="宋体" w:cs="宋体"/>
          <w:color w:val="000000"/>
          <w:sz w:val="24"/>
        </w:rPr>
      </w:pPr>
      <w:r>
        <w:rPr>
          <w:rFonts w:ascii="宋体" w:cs="宋体" w:hint="eastAsia"/>
          <w:color w:val="000000"/>
          <w:sz w:val="24"/>
        </w:rPr>
        <w:t>移动展业实现itm的远程授权功能。</w:t>
      </w:r>
    </w:p>
    <w:p w14:paraId="3D637612" w14:textId="77777777" w:rsidR="0013061D" w:rsidRDefault="003B1A6E">
      <w:pPr>
        <w:pStyle w:val="3"/>
      </w:pPr>
      <w:bookmarkStart w:id="153" w:name="_Toc180412059"/>
      <w:bookmarkStart w:id="154" w:name="_Toc196225624"/>
      <w:r>
        <w:rPr>
          <w:rFonts w:hint="eastAsia"/>
        </w:rPr>
        <w:t>操作权限</w:t>
      </w:r>
      <w:bookmarkEnd w:id="153"/>
      <w:bookmarkEnd w:id="154"/>
    </w:p>
    <w:p w14:paraId="2BB56A74"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69C1BCC7"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487419ED"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291367B3" w14:textId="77777777" w:rsidR="0013061D" w:rsidRDefault="003B1A6E">
      <w:pPr>
        <w:pStyle w:val="index61"/>
        <w:ind w:leftChars="0" w:left="0"/>
      </w:pPr>
      <w:r>
        <w:rPr>
          <w:rFonts w:hint="eastAsia"/>
        </w:rPr>
        <w:t>试点地区员工登录</w:t>
      </w:r>
      <w:r>
        <w:t>邮</w:t>
      </w:r>
      <w:r>
        <w:t>e</w:t>
      </w:r>
      <w:r>
        <w:t>通厅堂服务</w:t>
      </w:r>
    </w:p>
    <w:p w14:paraId="687E0642"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45C2EFB6"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6272FBDF" w14:textId="77777777" w:rsidR="0013061D" w:rsidRDefault="003B1A6E">
      <w:pPr>
        <w:pStyle w:val="3"/>
      </w:pPr>
      <w:bookmarkStart w:id="155" w:name="_Toc180412060"/>
      <w:bookmarkStart w:id="156" w:name="_Toc196225625"/>
      <w:r>
        <w:rPr>
          <w:rFonts w:hint="eastAsia"/>
        </w:rPr>
        <w:t>操作流程</w:t>
      </w:r>
      <w:bookmarkEnd w:id="155"/>
      <w:bookmarkEnd w:id="156"/>
    </w:p>
    <w:p w14:paraId="70358349" w14:textId="77777777" w:rsidR="0013061D" w:rsidRDefault="0013061D">
      <w:pPr>
        <w:pStyle w:val="20"/>
        <w:ind w:leftChars="0" w:left="0" w:firstLineChars="0" w:firstLine="0"/>
      </w:pPr>
    </w:p>
    <w:p w14:paraId="4FFA693A"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1.点击移动授权进入itm授权的交易</w:t>
      </w:r>
    </w:p>
    <w:p w14:paraId="54A3AA83" w14:textId="77777777" w:rsidR="0013061D" w:rsidRDefault="003B1A6E">
      <w:pPr>
        <w:pStyle w:val="20"/>
        <w:ind w:leftChars="0" w:left="0" w:firstLineChars="0" w:firstLine="0"/>
      </w:pPr>
      <w:r>
        <w:rPr>
          <w:noProof/>
        </w:rPr>
        <w:drawing>
          <wp:inline distT="0" distB="0" distL="114300" distR="114300" wp14:anchorId="3A546B82" wp14:editId="53AD24C8">
            <wp:extent cx="5257800" cy="3154680"/>
            <wp:effectExtent l="0" t="0" r="0" b="20320"/>
            <wp:docPr id="162" name="图片 162" descr="Screenshot_20240823_09220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Screenshot_20240823_092200_com.psbc.universal"/>
                    <pic:cNvPicPr>
                      <a:picLocks noChangeAspect="1"/>
                    </pic:cNvPicPr>
                  </pic:nvPicPr>
                  <pic:blipFill>
                    <a:blip r:embed="rId10"/>
                    <a:stretch>
                      <a:fillRect/>
                    </a:stretch>
                  </pic:blipFill>
                  <pic:spPr>
                    <a:xfrm>
                      <a:off x="0" y="0"/>
                      <a:ext cx="5257800" cy="3154680"/>
                    </a:xfrm>
                    <a:prstGeom prst="rect">
                      <a:avLst/>
                    </a:prstGeom>
                    <a:noFill/>
                    <a:ln w="9525" cap="flat" cmpd="sng">
                      <a:noFill/>
                      <a:prstDash val="solid"/>
                      <a:miter/>
                    </a:ln>
                  </pic:spPr>
                </pic:pic>
              </a:graphicData>
            </a:graphic>
          </wp:inline>
        </w:drawing>
      </w:r>
    </w:p>
    <w:p w14:paraId="25D158A1" w14:textId="77777777" w:rsidR="0013061D" w:rsidRDefault="003B1A6E">
      <w:pPr>
        <w:rPr>
          <w:rFonts w:eastAsia="仿宋_GB2312"/>
        </w:rPr>
      </w:pPr>
      <w:r>
        <w:rPr>
          <w:rFonts w:ascii="仿宋_GB2312" w:eastAsia="仿宋_GB2312" w:hAnsi="仿宋_GB2312" w:cs="仿宋_GB2312" w:hint="eastAsia"/>
          <w:sz w:val="30"/>
          <w:szCs w:val="30"/>
        </w:rPr>
        <w:lastRenderedPageBreak/>
        <w:t>2.选中待办事项的其中一项，点击倒计时按钮进入授权操作</w:t>
      </w:r>
    </w:p>
    <w:p w14:paraId="6B41E7AF" w14:textId="77777777" w:rsidR="0013061D" w:rsidRDefault="003B1A6E">
      <w:r>
        <w:rPr>
          <w:noProof/>
        </w:rPr>
        <w:drawing>
          <wp:inline distT="0" distB="0" distL="114300" distR="114300" wp14:anchorId="3468DC3B" wp14:editId="35D59987">
            <wp:extent cx="5257800" cy="3154680"/>
            <wp:effectExtent l="0" t="0" r="0" b="20320"/>
            <wp:docPr id="163" name="图片 163" descr="Screenshot_20240716_151200_com.psbc.synthe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Screenshot_20240716_151200_com.psbc.synthetical"/>
                    <pic:cNvPicPr>
                      <a:picLocks noChangeAspect="1"/>
                    </pic:cNvPicPr>
                  </pic:nvPicPr>
                  <pic:blipFill>
                    <a:blip r:embed="rId66"/>
                    <a:stretch>
                      <a:fillRect/>
                    </a:stretch>
                  </pic:blipFill>
                  <pic:spPr>
                    <a:xfrm>
                      <a:off x="0" y="0"/>
                      <a:ext cx="5257800" cy="3154680"/>
                    </a:xfrm>
                    <a:prstGeom prst="rect">
                      <a:avLst/>
                    </a:prstGeom>
                    <a:noFill/>
                    <a:ln w="9525" cap="flat" cmpd="sng">
                      <a:noFill/>
                      <a:prstDash val="solid"/>
                      <a:miter/>
                    </a:ln>
                  </pic:spPr>
                </pic:pic>
              </a:graphicData>
            </a:graphic>
          </wp:inline>
        </w:drawing>
      </w:r>
    </w:p>
    <w:p w14:paraId="5A62248D"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3.浏览授权内容，点击下一步</w:t>
      </w:r>
    </w:p>
    <w:p w14:paraId="0221185B" w14:textId="77777777" w:rsidR="0013061D" w:rsidRDefault="003B1A6E">
      <w:pPr>
        <w:pStyle w:val="20"/>
        <w:ind w:leftChars="0" w:left="0" w:firstLineChars="0" w:firstLine="0"/>
      </w:pPr>
      <w:r>
        <w:rPr>
          <w:noProof/>
        </w:rPr>
        <w:drawing>
          <wp:inline distT="0" distB="0" distL="114300" distR="114300" wp14:anchorId="5E6F9E91" wp14:editId="7B23084C">
            <wp:extent cx="5257800" cy="3154680"/>
            <wp:effectExtent l="0" t="0" r="0" b="20320"/>
            <wp:docPr id="164" name="图片 164" descr="Screenshot_20240716_151300_com.psbc.synthe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Screenshot_20240716_151300_com.psbc.synthetical"/>
                    <pic:cNvPicPr>
                      <a:picLocks noChangeAspect="1"/>
                    </pic:cNvPicPr>
                  </pic:nvPicPr>
                  <pic:blipFill>
                    <a:blip r:embed="rId67"/>
                    <a:stretch>
                      <a:fillRect/>
                    </a:stretch>
                  </pic:blipFill>
                  <pic:spPr>
                    <a:xfrm>
                      <a:off x="0" y="0"/>
                      <a:ext cx="5257800" cy="3154680"/>
                    </a:xfrm>
                    <a:prstGeom prst="rect">
                      <a:avLst/>
                    </a:prstGeom>
                    <a:noFill/>
                    <a:ln w="9525" cap="flat" cmpd="sng">
                      <a:noFill/>
                      <a:prstDash val="solid"/>
                      <a:miter/>
                    </a:ln>
                  </pic:spPr>
                </pic:pic>
              </a:graphicData>
            </a:graphic>
          </wp:inline>
        </w:drawing>
      </w:r>
    </w:p>
    <w:p w14:paraId="4AB01A73" w14:textId="77777777" w:rsidR="0013061D" w:rsidRDefault="0013061D">
      <w:pPr>
        <w:pStyle w:val="a4"/>
        <w:ind w:firstLineChars="0" w:firstLine="0"/>
      </w:pPr>
    </w:p>
    <w:p w14:paraId="60F37AE1" w14:textId="77777777" w:rsidR="0013061D" w:rsidRDefault="0013061D"/>
    <w:p w14:paraId="77BDF70E" w14:textId="77777777" w:rsidR="0013061D" w:rsidRDefault="003B1A6E">
      <w:pPr>
        <w:rPr>
          <w:rFonts w:eastAsia="仿宋_GB2312"/>
        </w:rPr>
      </w:pPr>
      <w:r>
        <w:rPr>
          <w:rFonts w:ascii="仿宋_GB2312" w:eastAsia="仿宋_GB2312" w:hAnsi="仿宋_GB2312" w:cs="仿宋_GB2312" w:hint="eastAsia"/>
          <w:sz w:val="30"/>
          <w:szCs w:val="30"/>
        </w:rPr>
        <w:t>4.点击通过/拒绝按钮</w:t>
      </w:r>
    </w:p>
    <w:p w14:paraId="4DBBD4D0" w14:textId="77777777" w:rsidR="0013061D" w:rsidRDefault="003B1A6E">
      <w:r>
        <w:rPr>
          <w:noProof/>
        </w:rPr>
        <w:lastRenderedPageBreak/>
        <w:drawing>
          <wp:inline distT="0" distB="0" distL="114300" distR="114300" wp14:anchorId="0A0253D5" wp14:editId="1656CE8D">
            <wp:extent cx="5257800" cy="3154680"/>
            <wp:effectExtent l="0" t="0" r="0" b="20320"/>
            <wp:docPr id="165" name="图片 165" descr="Screenshot_20240716_151319_com.psbc.synthe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Screenshot_20240716_151319_com.psbc.synthetical"/>
                    <pic:cNvPicPr>
                      <a:picLocks noChangeAspect="1"/>
                    </pic:cNvPicPr>
                  </pic:nvPicPr>
                  <pic:blipFill>
                    <a:blip r:embed="rId68"/>
                    <a:stretch>
                      <a:fillRect/>
                    </a:stretch>
                  </pic:blipFill>
                  <pic:spPr>
                    <a:xfrm>
                      <a:off x="0" y="0"/>
                      <a:ext cx="5257800" cy="3154680"/>
                    </a:xfrm>
                    <a:prstGeom prst="rect">
                      <a:avLst/>
                    </a:prstGeom>
                    <a:noFill/>
                    <a:ln w="9525" cap="flat" cmpd="sng">
                      <a:noFill/>
                      <a:prstDash val="solid"/>
                      <a:miter/>
                    </a:ln>
                  </pic:spPr>
                </pic:pic>
              </a:graphicData>
            </a:graphic>
          </wp:inline>
        </w:drawing>
      </w:r>
    </w:p>
    <w:p w14:paraId="39E00BCD"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5.自拍授权，点击提交按钮</w:t>
      </w:r>
    </w:p>
    <w:p w14:paraId="633181F3" w14:textId="77777777" w:rsidR="0013061D" w:rsidRDefault="003B1A6E">
      <w:r>
        <w:rPr>
          <w:noProof/>
        </w:rPr>
        <w:drawing>
          <wp:inline distT="0" distB="0" distL="114300" distR="114300" wp14:anchorId="1B3EA53B" wp14:editId="4D559024">
            <wp:extent cx="5257800" cy="3154680"/>
            <wp:effectExtent l="0" t="0" r="0" b="20320"/>
            <wp:docPr id="166" name="图片 166" descr="Screenshot_20240716_151324_com.psbc.synthe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Screenshot_20240716_151324_com.psbc.synthetical"/>
                    <pic:cNvPicPr>
                      <a:picLocks noChangeAspect="1"/>
                    </pic:cNvPicPr>
                  </pic:nvPicPr>
                  <pic:blipFill>
                    <a:blip r:embed="rId69"/>
                    <a:stretch>
                      <a:fillRect/>
                    </a:stretch>
                  </pic:blipFill>
                  <pic:spPr>
                    <a:xfrm>
                      <a:off x="0" y="0"/>
                      <a:ext cx="5257800" cy="3154680"/>
                    </a:xfrm>
                    <a:prstGeom prst="rect">
                      <a:avLst/>
                    </a:prstGeom>
                    <a:noFill/>
                    <a:ln w="9525" cap="flat" cmpd="sng">
                      <a:noFill/>
                      <a:prstDash val="solid"/>
                      <a:miter/>
                    </a:ln>
                  </pic:spPr>
                </pic:pic>
              </a:graphicData>
            </a:graphic>
          </wp:inline>
        </w:drawing>
      </w:r>
    </w:p>
    <w:p w14:paraId="7D53363E" w14:textId="77777777" w:rsidR="0013061D" w:rsidRDefault="0013061D">
      <w:pPr>
        <w:pStyle w:val="20"/>
        <w:ind w:leftChars="0" w:left="0" w:firstLineChars="0" w:firstLine="0"/>
      </w:pPr>
    </w:p>
    <w:p w14:paraId="7C54E919" w14:textId="77777777" w:rsidR="0013061D" w:rsidRDefault="0013061D">
      <w:pPr>
        <w:pStyle w:val="a4"/>
        <w:ind w:firstLineChars="0" w:firstLine="0"/>
      </w:pPr>
    </w:p>
    <w:p w14:paraId="607F5898" w14:textId="77777777" w:rsidR="0013061D" w:rsidRDefault="003B1A6E">
      <w:pPr>
        <w:pStyle w:val="3"/>
      </w:pPr>
      <w:bookmarkStart w:id="157" w:name="_Toc180412061"/>
      <w:bookmarkStart w:id="158" w:name="_Toc196225626"/>
      <w:r>
        <w:rPr>
          <w:rFonts w:hint="eastAsia"/>
        </w:rPr>
        <w:t>注意事项</w:t>
      </w:r>
      <w:bookmarkEnd w:id="157"/>
      <w:bookmarkEnd w:id="158"/>
    </w:p>
    <w:p w14:paraId="1076AA72"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p w14:paraId="3375881E" w14:textId="77777777" w:rsidR="0013061D" w:rsidRDefault="003B1A6E">
      <w:pPr>
        <w:pStyle w:val="2"/>
      </w:pPr>
      <w:bookmarkStart w:id="159" w:name="_Toc180412062"/>
      <w:bookmarkStart w:id="160" w:name="_Toc196225627"/>
      <w:r>
        <w:rPr>
          <w:rFonts w:hint="eastAsia"/>
        </w:rPr>
        <w:lastRenderedPageBreak/>
        <w:t>服务提醒</w:t>
      </w:r>
      <w:bookmarkEnd w:id="159"/>
      <w:bookmarkEnd w:id="160"/>
    </w:p>
    <w:p w14:paraId="3EF3C349" w14:textId="77777777" w:rsidR="0013061D" w:rsidRDefault="003B1A6E">
      <w:pPr>
        <w:pStyle w:val="3"/>
      </w:pPr>
      <w:bookmarkStart w:id="161" w:name="_Toc180412063"/>
      <w:bookmarkStart w:id="162" w:name="_Toc196225628"/>
      <w:r>
        <w:rPr>
          <w:rFonts w:hint="eastAsia"/>
        </w:rPr>
        <w:t>功能描述</w:t>
      </w:r>
      <w:bookmarkEnd w:id="161"/>
      <w:bookmarkEnd w:id="162"/>
    </w:p>
    <w:p w14:paraId="28979FF0" w14:textId="77777777" w:rsidR="0013061D" w:rsidRDefault="003B1A6E">
      <w:pPr>
        <w:rPr>
          <w:rFonts w:ascii="宋体" w:cs="宋体"/>
          <w:color w:val="000000"/>
          <w:sz w:val="24"/>
        </w:rPr>
      </w:pPr>
      <w:r>
        <w:rPr>
          <w:rFonts w:ascii="宋体" w:cs="宋体" w:hint="eastAsia"/>
          <w:color w:val="000000"/>
          <w:sz w:val="24"/>
        </w:rPr>
        <w:t>移动展业实现厅堂的服务提醒功能。</w:t>
      </w:r>
    </w:p>
    <w:p w14:paraId="5BDF7A8D" w14:textId="77777777" w:rsidR="0013061D" w:rsidRDefault="003B1A6E">
      <w:pPr>
        <w:pStyle w:val="3"/>
      </w:pPr>
      <w:bookmarkStart w:id="163" w:name="_Toc180412064"/>
      <w:bookmarkStart w:id="164" w:name="_Toc196225629"/>
      <w:r>
        <w:rPr>
          <w:rFonts w:hint="eastAsia"/>
        </w:rPr>
        <w:t>操作权限</w:t>
      </w:r>
      <w:bookmarkEnd w:id="163"/>
      <w:bookmarkEnd w:id="164"/>
    </w:p>
    <w:p w14:paraId="276D4E30"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275D4E8C"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419B12CC"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752CEFF4" w14:textId="77777777" w:rsidR="0013061D" w:rsidRDefault="003B1A6E">
      <w:pPr>
        <w:pStyle w:val="index61"/>
        <w:ind w:leftChars="0" w:left="0"/>
      </w:pPr>
      <w:r>
        <w:rPr>
          <w:rFonts w:hint="eastAsia"/>
        </w:rPr>
        <w:t>试点地区员工登录</w:t>
      </w:r>
      <w:r>
        <w:t>邮</w:t>
      </w:r>
      <w:r>
        <w:t>e</w:t>
      </w:r>
      <w:r>
        <w:t>通厅堂服务</w:t>
      </w:r>
    </w:p>
    <w:p w14:paraId="57FE474B"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5101F890"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53A990DE" w14:textId="77777777" w:rsidR="0013061D" w:rsidRDefault="003B1A6E">
      <w:pPr>
        <w:pStyle w:val="3"/>
      </w:pPr>
      <w:bookmarkStart w:id="165" w:name="_Toc180412065"/>
      <w:bookmarkStart w:id="166" w:name="_Toc196225630"/>
      <w:r>
        <w:rPr>
          <w:rFonts w:hint="eastAsia"/>
        </w:rPr>
        <w:t>操作流程</w:t>
      </w:r>
      <w:bookmarkEnd w:id="165"/>
      <w:bookmarkEnd w:id="166"/>
    </w:p>
    <w:p w14:paraId="2B276559" w14:textId="77777777" w:rsidR="0013061D" w:rsidRDefault="0013061D">
      <w:pPr>
        <w:pStyle w:val="20"/>
        <w:ind w:leftChars="0" w:left="0" w:firstLineChars="0" w:firstLine="0"/>
      </w:pPr>
    </w:p>
    <w:p w14:paraId="2167D2DD"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1.点击左下角网点按钮，点击消息提醒菜单</w:t>
      </w:r>
    </w:p>
    <w:p w14:paraId="27111F5C" w14:textId="77777777" w:rsidR="0013061D" w:rsidRDefault="003B1A6E">
      <w:pPr>
        <w:pStyle w:val="20"/>
        <w:ind w:leftChars="0" w:left="0" w:firstLineChars="0" w:firstLine="0"/>
      </w:pPr>
      <w:r>
        <w:rPr>
          <w:noProof/>
        </w:rPr>
        <w:drawing>
          <wp:inline distT="0" distB="0" distL="114300" distR="114300" wp14:anchorId="66878865" wp14:editId="78888A4B">
            <wp:extent cx="5257800" cy="3154680"/>
            <wp:effectExtent l="0" t="0" r="0" b="20320"/>
            <wp:docPr id="167" name="图片 167" descr="Screenshot_20240909_09565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Screenshot_20240909_095655_com.psbc.universal"/>
                    <pic:cNvPicPr>
                      <a:picLocks noChangeAspect="1"/>
                    </pic:cNvPicPr>
                  </pic:nvPicPr>
                  <pic:blipFill>
                    <a:blip r:embed="rId70"/>
                    <a:stretch>
                      <a:fillRect/>
                    </a:stretch>
                  </pic:blipFill>
                  <pic:spPr>
                    <a:xfrm>
                      <a:off x="0" y="0"/>
                      <a:ext cx="5257800" cy="3154680"/>
                    </a:xfrm>
                    <a:prstGeom prst="rect">
                      <a:avLst/>
                    </a:prstGeom>
                    <a:noFill/>
                    <a:ln w="9525" cap="flat" cmpd="sng">
                      <a:noFill/>
                      <a:prstDash val="solid"/>
                      <a:miter/>
                    </a:ln>
                  </pic:spPr>
                </pic:pic>
              </a:graphicData>
            </a:graphic>
          </wp:inline>
        </w:drawing>
      </w:r>
    </w:p>
    <w:p w14:paraId="56ECD34E" w14:textId="77777777" w:rsidR="0013061D" w:rsidRDefault="003B1A6E">
      <w:pPr>
        <w:rPr>
          <w:rFonts w:eastAsia="仿宋_GB2312"/>
        </w:rPr>
      </w:pPr>
      <w:r>
        <w:rPr>
          <w:rFonts w:ascii="仿宋_GB2312" w:eastAsia="仿宋_GB2312" w:hAnsi="仿宋_GB2312" w:cs="仿宋_GB2312" w:hint="eastAsia"/>
          <w:sz w:val="30"/>
          <w:szCs w:val="30"/>
        </w:rPr>
        <w:t>2.点击服务提醒</w:t>
      </w:r>
    </w:p>
    <w:p w14:paraId="56732ABB" w14:textId="77777777" w:rsidR="0013061D" w:rsidRDefault="0013061D">
      <w:pPr>
        <w:pStyle w:val="20"/>
        <w:ind w:leftChars="0" w:left="0" w:firstLineChars="0" w:firstLine="0"/>
      </w:pPr>
    </w:p>
    <w:p w14:paraId="1B3B2825" w14:textId="77777777" w:rsidR="0013061D" w:rsidRDefault="003B1A6E">
      <w:pPr>
        <w:pStyle w:val="20"/>
        <w:ind w:leftChars="0" w:left="0" w:firstLineChars="0" w:firstLine="0"/>
      </w:pPr>
      <w:r>
        <w:rPr>
          <w:noProof/>
        </w:rPr>
        <w:lastRenderedPageBreak/>
        <w:drawing>
          <wp:inline distT="0" distB="0" distL="114300" distR="114300" wp14:anchorId="292E45E6" wp14:editId="6F3C5CB2">
            <wp:extent cx="5257800" cy="3154680"/>
            <wp:effectExtent l="0" t="0" r="0" b="20320"/>
            <wp:docPr id="168" name="图片 168" descr="Screenshot_20240909_0957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Screenshot_20240909_095706_com.psbc.universal"/>
                    <pic:cNvPicPr>
                      <a:picLocks noChangeAspect="1"/>
                    </pic:cNvPicPr>
                  </pic:nvPicPr>
                  <pic:blipFill>
                    <a:blip r:embed="rId71"/>
                    <a:stretch>
                      <a:fillRect/>
                    </a:stretch>
                  </pic:blipFill>
                  <pic:spPr>
                    <a:xfrm>
                      <a:off x="0" y="0"/>
                      <a:ext cx="5257800" cy="3154680"/>
                    </a:xfrm>
                    <a:prstGeom prst="rect">
                      <a:avLst/>
                    </a:prstGeom>
                    <a:noFill/>
                    <a:ln w="9525" cap="flat" cmpd="sng">
                      <a:noFill/>
                      <a:prstDash val="solid"/>
                      <a:miter/>
                    </a:ln>
                  </pic:spPr>
                </pic:pic>
              </a:graphicData>
            </a:graphic>
          </wp:inline>
        </w:drawing>
      </w:r>
    </w:p>
    <w:p w14:paraId="477FCF9C" w14:textId="77777777" w:rsidR="0013061D" w:rsidRDefault="0013061D">
      <w:pPr>
        <w:pStyle w:val="a4"/>
        <w:ind w:firstLineChars="0" w:firstLine="0"/>
      </w:pPr>
    </w:p>
    <w:p w14:paraId="0D4C680B" w14:textId="77777777" w:rsidR="0013061D" w:rsidRDefault="0013061D">
      <w:pPr>
        <w:pStyle w:val="20"/>
        <w:ind w:leftChars="0" w:left="0" w:firstLineChars="0" w:firstLine="0"/>
      </w:pPr>
    </w:p>
    <w:p w14:paraId="474035B4" w14:textId="77777777" w:rsidR="0013061D" w:rsidRDefault="003B1A6E">
      <w:pPr>
        <w:pStyle w:val="a4"/>
        <w:ind w:firstLineChars="0" w:firstLine="0"/>
      </w:pPr>
      <w:r>
        <w:rPr>
          <w:rFonts w:ascii="仿宋_GB2312" w:hAnsi="仿宋_GB2312" w:cs="仿宋_GB2312" w:hint="eastAsia"/>
          <w:szCs w:val="30"/>
        </w:rPr>
        <w:t>3.进入服务提醒页面</w:t>
      </w:r>
    </w:p>
    <w:p w14:paraId="05590DB7" w14:textId="77777777" w:rsidR="0013061D" w:rsidRDefault="0013061D"/>
    <w:p w14:paraId="446FD85B" w14:textId="77777777" w:rsidR="0013061D" w:rsidRDefault="003B1A6E">
      <w:pPr>
        <w:pStyle w:val="20"/>
        <w:ind w:leftChars="0" w:left="0" w:firstLineChars="0" w:firstLine="0"/>
      </w:pPr>
      <w:r>
        <w:rPr>
          <w:noProof/>
        </w:rPr>
        <w:drawing>
          <wp:inline distT="0" distB="0" distL="114300" distR="114300" wp14:anchorId="79BD1830" wp14:editId="6655EFA2">
            <wp:extent cx="5257800" cy="3154680"/>
            <wp:effectExtent l="0" t="0" r="0" b="20320"/>
            <wp:docPr id="169" name="图片 169" descr="Screenshot_20240909_09585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Screenshot_20240909_095858_com.psbc.universal"/>
                    <pic:cNvPicPr>
                      <a:picLocks noChangeAspect="1"/>
                    </pic:cNvPicPr>
                  </pic:nvPicPr>
                  <pic:blipFill>
                    <a:blip r:embed="rId72"/>
                    <a:stretch>
                      <a:fillRect/>
                    </a:stretch>
                  </pic:blipFill>
                  <pic:spPr>
                    <a:xfrm>
                      <a:off x="0" y="0"/>
                      <a:ext cx="5257800" cy="3154680"/>
                    </a:xfrm>
                    <a:prstGeom prst="rect">
                      <a:avLst/>
                    </a:prstGeom>
                    <a:noFill/>
                    <a:ln w="9525" cap="flat" cmpd="sng">
                      <a:noFill/>
                      <a:prstDash val="solid"/>
                      <a:miter/>
                    </a:ln>
                  </pic:spPr>
                </pic:pic>
              </a:graphicData>
            </a:graphic>
          </wp:inline>
        </w:drawing>
      </w:r>
    </w:p>
    <w:p w14:paraId="11CC01B7" w14:textId="77777777" w:rsidR="0013061D" w:rsidRDefault="003B1A6E">
      <w:pPr>
        <w:rPr>
          <w:rFonts w:eastAsia="仿宋_GB2312"/>
        </w:rPr>
      </w:pPr>
      <w:r>
        <w:rPr>
          <w:rFonts w:ascii="仿宋_GB2312" w:eastAsia="仿宋_GB2312" w:hAnsi="仿宋_GB2312" w:cs="仿宋_GB2312" w:hint="eastAsia"/>
          <w:sz w:val="30"/>
          <w:szCs w:val="30"/>
        </w:rPr>
        <w:t>4.点击其中一项，显示提示内容</w:t>
      </w:r>
    </w:p>
    <w:p w14:paraId="5A6A771C" w14:textId="77777777" w:rsidR="0013061D" w:rsidRDefault="003B1A6E">
      <w:pPr>
        <w:pStyle w:val="20"/>
        <w:ind w:leftChars="0" w:left="0" w:firstLineChars="0" w:firstLine="0"/>
      </w:pPr>
      <w:r>
        <w:rPr>
          <w:noProof/>
        </w:rPr>
        <w:lastRenderedPageBreak/>
        <w:drawing>
          <wp:inline distT="0" distB="0" distL="114300" distR="114300" wp14:anchorId="09D6FFFC" wp14:editId="182709C4">
            <wp:extent cx="5257800" cy="3154680"/>
            <wp:effectExtent l="0" t="0" r="0" b="20320"/>
            <wp:docPr id="170" name="图片 170" descr="Screenshot_20240909_09590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Screenshot_20240909_095904_com.psbc.universal"/>
                    <pic:cNvPicPr>
                      <a:picLocks noChangeAspect="1"/>
                    </pic:cNvPicPr>
                  </pic:nvPicPr>
                  <pic:blipFill>
                    <a:blip r:embed="rId73"/>
                    <a:stretch>
                      <a:fillRect/>
                    </a:stretch>
                  </pic:blipFill>
                  <pic:spPr>
                    <a:xfrm>
                      <a:off x="0" y="0"/>
                      <a:ext cx="5257800" cy="3154680"/>
                    </a:xfrm>
                    <a:prstGeom prst="rect">
                      <a:avLst/>
                    </a:prstGeom>
                    <a:noFill/>
                    <a:ln w="9525" cap="flat" cmpd="sng">
                      <a:noFill/>
                      <a:prstDash val="solid"/>
                      <a:miter/>
                    </a:ln>
                  </pic:spPr>
                </pic:pic>
              </a:graphicData>
            </a:graphic>
          </wp:inline>
        </w:drawing>
      </w:r>
    </w:p>
    <w:p w14:paraId="41685EC3" w14:textId="77777777" w:rsidR="0013061D" w:rsidRDefault="0013061D">
      <w:pPr>
        <w:pStyle w:val="a4"/>
        <w:ind w:firstLineChars="0" w:firstLine="0"/>
      </w:pPr>
    </w:p>
    <w:p w14:paraId="5C0846C4" w14:textId="77777777" w:rsidR="0013061D" w:rsidRDefault="003B1A6E">
      <w:pPr>
        <w:pStyle w:val="3"/>
      </w:pPr>
      <w:bookmarkStart w:id="167" w:name="_Toc180412066"/>
      <w:bookmarkStart w:id="168" w:name="_Toc196225631"/>
      <w:r>
        <w:rPr>
          <w:rFonts w:hint="eastAsia"/>
        </w:rPr>
        <w:t>注意事项</w:t>
      </w:r>
      <w:bookmarkEnd w:id="167"/>
      <w:bookmarkEnd w:id="168"/>
    </w:p>
    <w:p w14:paraId="448FA492" w14:textId="77777777" w:rsidR="0013061D" w:rsidRDefault="003B1A6E">
      <w:pPr>
        <w:pStyle w:val="a4"/>
        <w:tabs>
          <w:tab w:val="left" w:pos="923"/>
        </w:tabs>
        <w:spacing w:line="360" w:lineRule="auto"/>
        <w:ind w:firstLine="480"/>
        <w:rPr>
          <w:rFonts w:ascii="宋体" w:eastAsia="宋体" w:hAnsi="宋体" w:cs="宋体" w:hint="eastAsia"/>
          <w:sz w:val="24"/>
        </w:rPr>
      </w:pPr>
      <w:r>
        <w:rPr>
          <w:rFonts w:ascii="宋体" w:eastAsia="宋体" w:hAnsi="宋体" w:cs="宋体" w:hint="eastAsia"/>
          <w:sz w:val="24"/>
        </w:rPr>
        <w:t>无</w:t>
      </w:r>
      <w:r>
        <w:rPr>
          <w:rFonts w:ascii="宋体" w:eastAsia="宋体" w:hAnsi="宋体" w:cs="宋体"/>
          <w:sz w:val="24"/>
        </w:rPr>
        <w:tab/>
      </w:r>
    </w:p>
    <w:p w14:paraId="55A946EF" w14:textId="77777777" w:rsidR="0013061D" w:rsidRDefault="0013061D">
      <w:pPr>
        <w:rPr>
          <w:rFonts w:ascii="宋体" w:hAnsi="宋体" w:cs="宋体" w:hint="eastAsia"/>
          <w:sz w:val="24"/>
        </w:rPr>
      </w:pPr>
    </w:p>
    <w:p w14:paraId="5A132D1E" w14:textId="77777777" w:rsidR="0013061D" w:rsidRPr="00DC0CA1" w:rsidRDefault="003B1A6E">
      <w:pPr>
        <w:pStyle w:val="2"/>
        <w:rPr>
          <w:highlight w:val="yellow"/>
        </w:rPr>
      </w:pPr>
      <w:bookmarkStart w:id="169" w:name="_Toc180412067"/>
      <w:bookmarkStart w:id="170" w:name="_Toc196225632"/>
      <w:bookmarkStart w:id="171" w:name="_Hlk195709169"/>
      <w:r>
        <w:rPr>
          <w:rFonts w:hint="eastAsia"/>
        </w:rPr>
        <w:t>i</w:t>
      </w:r>
      <w:r w:rsidRPr="00DC0CA1">
        <w:rPr>
          <w:highlight w:val="yellow"/>
        </w:rPr>
        <w:t>tm</w:t>
      </w:r>
      <w:r w:rsidRPr="00DC0CA1">
        <w:rPr>
          <w:rFonts w:hint="eastAsia"/>
          <w:highlight w:val="yellow"/>
        </w:rPr>
        <w:t>稽核补拍</w:t>
      </w:r>
      <w:bookmarkEnd w:id="169"/>
      <w:bookmarkEnd w:id="170"/>
    </w:p>
    <w:p w14:paraId="2CB6C020" w14:textId="77777777" w:rsidR="0013061D" w:rsidRPr="00DC0CA1" w:rsidRDefault="003B1A6E">
      <w:pPr>
        <w:pStyle w:val="3"/>
        <w:rPr>
          <w:highlight w:val="yellow"/>
        </w:rPr>
      </w:pPr>
      <w:bookmarkStart w:id="172" w:name="_Toc180412068"/>
      <w:bookmarkStart w:id="173" w:name="_Toc196225633"/>
      <w:r w:rsidRPr="00DC0CA1">
        <w:rPr>
          <w:rFonts w:hint="eastAsia"/>
          <w:highlight w:val="yellow"/>
        </w:rPr>
        <w:t>功能描述</w:t>
      </w:r>
      <w:bookmarkEnd w:id="172"/>
      <w:bookmarkEnd w:id="173"/>
    </w:p>
    <w:p w14:paraId="79F55880" w14:textId="77777777" w:rsidR="0013061D" w:rsidRPr="00DC0CA1" w:rsidRDefault="003B1A6E">
      <w:pPr>
        <w:rPr>
          <w:rFonts w:ascii="宋体" w:cs="宋体"/>
          <w:color w:val="000000"/>
          <w:sz w:val="24"/>
          <w:highlight w:val="yellow"/>
        </w:rPr>
      </w:pPr>
      <w:r w:rsidRPr="00DC0CA1">
        <w:rPr>
          <w:rFonts w:ascii="宋体" w:cs="宋体" w:hint="eastAsia"/>
          <w:color w:val="000000"/>
          <w:sz w:val="24"/>
          <w:highlight w:val="yellow"/>
        </w:rPr>
        <w:t>移动展业实现itm的稽核补拍功能。</w:t>
      </w:r>
    </w:p>
    <w:p w14:paraId="54510E46" w14:textId="77777777" w:rsidR="0013061D" w:rsidRPr="00DC0CA1" w:rsidRDefault="003B1A6E">
      <w:pPr>
        <w:pStyle w:val="3"/>
        <w:rPr>
          <w:highlight w:val="yellow"/>
        </w:rPr>
      </w:pPr>
      <w:bookmarkStart w:id="174" w:name="_Toc180412069"/>
      <w:bookmarkStart w:id="175" w:name="_Toc196225634"/>
      <w:r w:rsidRPr="00DC0CA1">
        <w:rPr>
          <w:rFonts w:hint="eastAsia"/>
          <w:highlight w:val="yellow"/>
        </w:rPr>
        <w:t>操作权限</w:t>
      </w:r>
      <w:bookmarkEnd w:id="174"/>
      <w:bookmarkEnd w:id="175"/>
    </w:p>
    <w:p w14:paraId="449D834C"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69C2DBB7"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7373E4E7"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40216190" w14:textId="77777777" w:rsidR="0013061D" w:rsidRDefault="003B1A6E">
      <w:pPr>
        <w:pStyle w:val="index61"/>
        <w:ind w:leftChars="0" w:left="0"/>
      </w:pPr>
      <w:r>
        <w:rPr>
          <w:rFonts w:hint="eastAsia"/>
        </w:rPr>
        <w:t>试点地区员工登录</w:t>
      </w:r>
      <w:r>
        <w:t>邮</w:t>
      </w:r>
      <w:r>
        <w:t>e</w:t>
      </w:r>
      <w:r>
        <w:t>通厅堂服务</w:t>
      </w:r>
    </w:p>
    <w:p w14:paraId="5BA89DAA"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6EB5601E"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3F35452D" w14:textId="77777777" w:rsidR="0013061D" w:rsidRDefault="003B1A6E">
      <w:pPr>
        <w:pStyle w:val="3"/>
      </w:pPr>
      <w:bookmarkStart w:id="176" w:name="_Toc180412070"/>
      <w:bookmarkStart w:id="177" w:name="_Toc196225635"/>
      <w:r>
        <w:rPr>
          <w:rFonts w:hint="eastAsia"/>
        </w:rPr>
        <w:lastRenderedPageBreak/>
        <w:t>操作流程</w:t>
      </w:r>
      <w:bookmarkEnd w:id="176"/>
      <w:bookmarkEnd w:id="177"/>
    </w:p>
    <w:p w14:paraId="79ABA6F0"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1.进入稽核补拍，查询需要补拍的数据</w:t>
      </w:r>
    </w:p>
    <w:p w14:paraId="49302BFD" w14:textId="77777777" w:rsidR="0013061D" w:rsidRDefault="003B1A6E">
      <w:pPr>
        <w:pStyle w:val="20"/>
        <w:ind w:leftChars="0" w:left="0" w:firstLineChars="0" w:firstLine="0"/>
      </w:pPr>
      <w:r>
        <w:rPr>
          <w:noProof/>
        </w:rPr>
        <w:drawing>
          <wp:inline distT="0" distB="0" distL="114300" distR="114300" wp14:anchorId="2CAE65EB" wp14:editId="3988A750">
            <wp:extent cx="5269230" cy="3328670"/>
            <wp:effectExtent l="0" t="0" r="13970" b="24129"/>
            <wp:docPr id="1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
                    <pic:cNvPicPr>
                      <a:picLocks noChangeAspect="1"/>
                    </pic:cNvPicPr>
                  </pic:nvPicPr>
                  <pic:blipFill>
                    <a:blip r:embed="rId74"/>
                    <a:stretch>
                      <a:fillRect/>
                    </a:stretch>
                  </pic:blipFill>
                  <pic:spPr>
                    <a:xfrm>
                      <a:off x="0" y="0"/>
                      <a:ext cx="5269230" cy="3328670"/>
                    </a:xfrm>
                    <a:prstGeom prst="rect">
                      <a:avLst/>
                    </a:prstGeom>
                    <a:noFill/>
                    <a:ln cap="flat" cmpd="sng">
                      <a:noFill/>
                      <a:prstDash val="solid"/>
                      <a:round/>
                    </a:ln>
                  </pic:spPr>
                </pic:pic>
              </a:graphicData>
            </a:graphic>
          </wp:inline>
        </w:drawing>
      </w:r>
    </w:p>
    <w:p w14:paraId="58146AD7"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2.点击补拍按钮，进入稽核补拍图片操作</w:t>
      </w:r>
    </w:p>
    <w:p w14:paraId="2253A375" w14:textId="77777777" w:rsidR="0013061D" w:rsidRDefault="003B1A6E">
      <w:pPr>
        <w:pStyle w:val="20"/>
        <w:ind w:leftChars="0" w:left="0" w:firstLineChars="0" w:firstLine="0"/>
      </w:pPr>
      <w:r>
        <w:rPr>
          <w:noProof/>
        </w:rPr>
        <w:drawing>
          <wp:inline distT="0" distB="0" distL="114300" distR="114300" wp14:anchorId="4A8771B7" wp14:editId="49226886">
            <wp:extent cx="5269230" cy="3328670"/>
            <wp:effectExtent l="0" t="0" r="13970" b="24129"/>
            <wp:docPr id="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
                    <pic:cNvPicPr>
                      <a:picLocks noChangeAspect="1"/>
                    </pic:cNvPicPr>
                  </pic:nvPicPr>
                  <pic:blipFill>
                    <a:blip r:embed="rId75"/>
                    <a:stretch>
                      <a:fillRect/>
                    </a:stretch>
                  </pic:blipFill>
                  <pic:spPr>
                    <a:xfrm>
                      <a:off x="0" y="0"/>
                      <a:ext cx="5269230" cy="3328670"/>
                    </a:xfrm>
                    <a:prstGeom prst="rect">
                      <a:avLst/>
                    </a:prstGeom>
                    <a:noFill/>
                    <a:ln cap="flat" cmpd="sng">
                      <a:noFill/>
                      <a:prstDash val="solid"/>
                      <a:round/>
                    </a:ln>
                  </pic:spPr>
                </pic:pic>
              </a:graphicData>
            </a:graphic>
          </wp:inline>
        </w:drawing>
      </w:r>
    </w:p>
    <w:p w14:paraId="7DB281D0" w14:textId="77777777" w:rsidR="0013061D" w:rsidRDefault="0013061D"/>
    <w:p w14:paraId="442AFF40"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lastRenderedPageBreak/>
        <w:t>3.拍照结束，点击提交按钮，完成补拍</w:t>
      </w:r>
    </w:p>
    <w:p w14:paraId="408F094D" w14:textId="77777777" w:rsidR="0013061D" w:rsidRDefault="003B1A6E">
      <w:pPr>
        <w:pStyle w:val="20"/>
        <w:ind w:leftChars="0" w:left="0" w:firstLineChars="0" w:firstLine="0"/>
      </w:pPr>
      <w:r>
        <w:rPr>
          <w:noProof/>
        </w:rPr>
        <w:drawing>
          <wp:inline distT="0" distB="0" distL="114300" distR="114300" wp14:anchorId="4810BDDD" wp14:editId="45509150">
            <wp:extent cx="5269230" cy="3328670"/>
            <wp:effectExtent l="0" t="0" r="13970" b="24129"/>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76"/>
                    <a:stretch>
                      <a:fillRect/>
                    </a:stretch>
                  </pic:blipFill>
                  <pic:spPr>
                    <a:xfrm>
                      <a:off x="0" y="0"/>
                      <a:ext cx="5269230" cy="3328670"/>
                    </a:xfrm>
                    <a:prstGeom prst="rect">
                      <a:avLst/>
                    </a:prstGeom>
                    <a:noFill/>
                    <a:ln cap="flat" cmpd="sng">
                      <a:noFill/>
                      <a:prstDash val="solid"/>
                      <a:round/>
                    </a:ln>
                  </pic:spPr>
                </pic:pic>
              </a:graphicData>
            </a:graphic>
          </wp:inline>
        </w:drawing>
      </w:r>
    </w:p>
    <w:p w14:paraId="4A649AA6" w14:textId="77777777" w:rsidR="0013061D" w:rsidRDefault="0013061D">
      <w:pPr>
        <w:pStyle w:val="20"/>
        <w:ind w:leftChars="0" w:left="0" w:firstLineChars="0" w:firstLine="0"/>
      </w:pPr>
    </w:p>
    <w:p w14:paraId="108DBDAE" w14:textId="77777777" w:rsidR="0013061D" w:rsidRDefault="0013061D">
      <w:pPr>
        <w:pStyle w:val="20"/>
        <w:ind w:leftChars="0" w:left="0" w:firstLineChars="0" w:firstLine="0"/>
      </w:pPr>
    </w:p>
    <w:p w14:paraId="28B27ADA" w14:textId="77777777" w:rsidR="0013061D" w:rsidRDefault="0013061D">
      <w:pPr>
        <w:pStyle w:val="a4"/>
        <w:ind w:firstLineChars="0" w:firstLine="0"/>
      </w:pPr>
    </w:p>
    <w:p w14:paraId="621FD157" w14:textId="77777777" w:rsidR="0013061D" w:rsidRDefault="0013061D"/>
    <w:p w14:paraId="79AECFC4" w14:textId="77777777" w:rsidR="0013061D" w:rsidRDefault="0013061D">
      <w:pPr>
        <w:pStyle w:val="20"/>
        <w:ind w:leftChars="0" w:left="0" w:firstLineChars="0" w:firstLine="0"/>
      </w:pPr>
    </w:p>
    <w:p w14:paraId="42659840" w14:textId="77777777" w:rsidR="0013061D" w:rsidRDefault="0013061D"/>
    <w:p w14:paraId="4E8EA771" w14:textId="77777777" w:rsidR="0013061D" w:rsidRDefault="0013061D">
      <w:pPr>
        <w:pStyle w:val="20"/>
        <w:ind w:leftChars="0" w:left="0" w:firstLineChars="0" w:firstLine="0"/>
      </w:pPr>
    </w:p>
    <w:p w14:paraId="51BA6BDF" w14:textId="77777777" w:rsidR="0013061D" w:rsidRDefault="0013061D">
      <w:pPr>
        <w:pStyle w:val="a4"/>
        <w:ind w:firstLineChars="0" w:firstLine="0"/>
      </w:pPr>
    </w:p>
    <w:p w14:paraId="77C93156" w14:textId="77777777" w:rsidR="0013061D" w:rsidRDefault="003B1A6E">
      <w:pPr>
        <w:pStyle w:val="3"/>
      </w:pPr>
      <w:bookmarkStart w:id="178" w:name="_Toc180412071"/>
      <w:bookmarkStart w:id="179" w:name="_Toc196225636"/>
      <w:r>
        <w:rPr>
          <w:rFonts w:hint="eastAsia"/>
        </w:rPr>
        <w:t>注意事项</w:t>
      </w:r>
      <w:bookmarkEnd w:id="178"/>
      <w:bookmarkEnd w:id="179"/>
    </w:p>
    <w:p w14:paraId="7C769C96"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bookmarkEnd w:id="171"/>
    <w:p w14:paraId="6D621981" w14:textId="77777777" w:rsidR="0013061D" w:rsidRDefault="0013061D">
      <w:pPr>
        <w:pStyle w:val="20"/>
        <w:ind w:leftChars="0" w:left="0" w:firstLineChars="0" w:firstLine="0"/>
      </w:pPr>
    </w:p>
    <w:p w14:paraId="6779632C" w14:textId="77777777" w:rsidR="0013061D" w:rsidRDefault="003B1A6E">
      <w:pPr>
        <w:pStyle w:val="2"/>
      </w:pPr>
      <w:bookmarkStart w:id="180" w:name="_Toc180412072"/>
      <w:bookmarkStart w:id="181" w:name="_Toc24265"/>
      <w:bookmarkStart w:id="182" w:name="_Toc83095743"/>
      <w:bookmarkStart w:id="183" w:name="_Toc196225637"/>
      <w:r>
        <w:lastRenderedPageBreak/>
        <w:t>可疑名单查询</w:t>
      </w:r>
      <w:bookmarkEnd w:id="180"/>
      <w:bookmarkEnd w:id="181"/>
      <w:bookmarkEnd w:id="182"/>
      <w:bookmarkEnd w:id="183"/>
    </w:p>
    <w:p w14:paraId="36DE6BD2" w14:textId="77777777" w:rsidR="0013061D" w:rsidRDefault="003B1A6E">
      <w:pPr>
        <w:pStyle w:val="3"/>
      </w:pPr>
      <w:bookmarkStart w:id="184" w:name="_Toc180412073"/>
      <w:bookmarkStart w:id="185" w:name="_Toc196225638"/>
      <w:r>
        <w:rPr>
          <w:rFonts w:hint="eastAsia"/>
        </w:rPr>
        <w:t>功能描述</w:t>
      </w:r>
      <w:bookmarkEnd w:id="184"/>
      <w:bookmarkEnd w:id="185"/>
    </w:p>
    <w:p w14:paraId="0DDB3328" w14:textId="77777777" w:rsidR="0013061D" w:rsidRDefault="003B1A6E">
      <w:pPr>
        <w:spacing w:line="20" w:lineRule="atLeast"/>
        <w:ind w:firstLineChars="200" w:firstLine="480"/>
        <w:rPr>
          <w:rFonts w:ascii="宋体" w:cs="宋体"/>
        </w:rPr>
      </w:pPr>
      <w:r>
        <w:rPr>
          <w:rFonts w:ascii="宋体" w:cs="宋体" w:hint="eastAsia"/>
          <w:color w:val="000000"/>
          <w:sz w:val="24"/>
        </w:rPr>
        <w:t>查询发布的开户可疑名单。</w:t>
      </w:r>
    </w:p>
    <w:p w14:paraId="2D462D2B" w14:textId="77777777" w:rsidR="0013061D" w:rsidRDefault="003B1A6E">
      <w:pPr>
        <w:pStyle w:val="3"/>
      </w:pPr>
      <w:bookmarkStart w:id="186" w:name="_Toc180412074"/>
      <w:bookmarkStart w:id="187" w:name="_Toc196225639"/>
      <w:r>
        <w:rPr>
          <w:rFonts w:hint="eastAsia"/>
        </w:rPr>
        <w:t>操作权限</w:t>
      </w:r>
      <w:bookmarkEnd w:id="186"/>
      <w:bookmarkEnd w:id="187"/>
    </w:p>
    <w:p w14:paraId="783FA7D4"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3D166EB8"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20A268AE"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11969AE7"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操作人员身份:邮e通APP操作员</w:t>
      </w:r>
    </w:p>
    <w:p w14:paraId="59C15287"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授权人员身份:无</w:t>
      </w:r>
    </w:p>
    <w:p w14:paraId="6887F13D"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423E9617"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7610BD87"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w:t>
      </w:r>
    </w:p>
    <w:p w14:paraId="7B43E7B0" w14:textId="77777777" w:rsidR="0013061D" w:rsidRDefault="003B1A6E">
      <w:pPr>
        <w:pStyle w:val="3"/>
      </w:pPr>
      <w:bookmarkStart w:id="188" w:name="_Toc180412075"/>
      <w:bookmarkStart w:id="189" w:name="_Toc196225640"/>
      <w:r>
        <w:rPr>
          <w:rFonts w:hint="eastAsia"/>
        </w:rPr>
        <w:t>操作流程</w:t>
      </w:r>
      <w:bookmarkEnd w:id="188"/>
      <w:bookmarkEnd w:id="189"/>
    </w:p>
    <w:p w14:paraId="771C50AE" w14:textId="77777777" w:rsidR="0013061D" w:rsidRDefault="003B1A6E">
      <w:pPr>
        <w:pStyle w:val="20"/>
        <w:ind w:left="420" w:firstLine="480"/>
      </w:pPr>
      <w:r>
        <w:rPr>
          <w:rFonts w:ascii="宋体" w:cs="宋体" w:hint="eastAsia"/>
          <w:color w:val="000000"/>
          <w:sz w:val="24"/>
        </w:rPr>
        <w:t>1）输入客户相关信息查询相关可疑名单</w:t>
      </w:r>
    </w:p>
    <w:p w14:paraId="14502C42" w14:textId="77777777" w:rsidR="0013061D" w:rsidRDefault="0013061D">
      <w:pPr>
        <w:ind w:firstLine="480"/>
      </w:pPr>
    </w:p>
    <w:p w14:paraId="62BE9BFE" w14:textId="77777777" w:rsidR="0013061D" w:rsidRDefault="003B1A6E">
      <w:pPr>
        <w:ind w:firstLine="480"/>
      </w:pPr>
      <w:r>
        <w:rPr>
          <w:noProof/>
        </w:rPr>
        <w:drawing>
          <wp:inline distT="0" distB="0" distL="85725" distR="85725" wp14:anchorId="3EE39596" wp14:editId="3BEE6812">
            <wp:extent cx="5006340" cy="300355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77"/>
                    <a:stretch>
                      <a:fillRect/>
                    </a:stretch>
                  </pic:blipFill>
                  <pic:spPr>
                    <a:xfrm>
                      <a:off x="0" y="0"/>
                      <a:ext cx="5006590" cy="3003954"/>
                    </a:xfrm>
                    <a:prstGeom prst="rect">
                      <a:avLst/>
                    </a:prstGeom>
                    <a:noFill/>
                    <a:ln w="9525" cap="flat" cmpd="sng">
                      <a:noFill/>
                      <a:prstDash val="solid"/>
                      <a:miter/>
                    </a:ln>
                  </pic:spPr>
                </pic:pic>
              </a:graphicData>
            </a:graphic>
          </wp:inline>
        </w:drawing>
      </w:r>
    </w:p>
    <w:p w14:paraId="45734C12" w14:textId="77777777" w:rsidR="0013061D" w:rsidRDefault="003B1A6E">
      <w:pPr>
        <w:pStyle w:val="20"/>
        <w:ind w:left="420" w:firstLine="480"/>
        <w:rPr>
          <w:rFonts w:cs="宋体"/>
        </w:rPr>
      </w:pPr>
      <w:r>
        <w:rPr>
          <w:rFonts w:ascii="宋体" w:cs="宋体" w:hint="eastAsia"/>
          <w:color w:val="000000"/>
          <w:sz w:val="24"/>
        </w:rPr>
        <w:t>2）数据显示如选择全部展示，需支行长或营业主管授权</w:t>
      </w:r>
    </w:p>
    <w:p w14:paraId="733A1E7C" w14:textId="77777777" w:rsidR="0013061D" w:rsidRDefault="0013061D">
      <w:pPr>
        <w:ind w:firstLine="480"/>
      </w:pPr>
    </w:p>
    <w:p w14:paraId="17B073FC" w14:textId="77777777" w:rsidR="0013061D" w:rsidRDefault="003B1A6E">
      <w:pPr>
        <w:ind w:firstLine="480"/>
      </w:pPr>
      <w:r>
        <w:rPr>
          <w:noProof/>
        </w:rPr>
        <w:lastRenderedPageBreak/>
        <w:drawing>
          <wp:inline distT="0" distB="0" distL="85725" distR="85725" wp14:anchorId="441B4671" wp14:editId="656A36F6">
            <wp:extent cx="5476240" cy="328549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78"/>
                    <a:stretch>
                      <a:fillRect/>
                    </a:stretch>
                  </pic:blipFill>
                  <pic:spPr>
                    <a:xfrm>
                      <a:off x="0" y="0"/>
                      <a:ext cx="5476358" cy="3285815"/>
                    </a:xfrm>
                    <a:prstGeom prst="rect">
                      <a:avLst/>
                    </a:prstGeom>
                    <a:noFill/>
                    <a:ln w="9525" cap="flat" cmpd="sng">
                      <a:noFill/>
                      <a:prstDash val="solid"/>
                      <a:miter/>
                    </a:ln>
                  </pic:spPr>
                </pic:pic>
              </a:graphicData>
            </a:graphic>
          </wp:inline>
        </w:drawing>
      </w:r>
    </w:p>
    <w:p w14:paraId="675E449D" w14:textId="77777777" w:rsidR="0013061D" w:rsidRDefault="0013061D">
      <w:pPr>
        <w:pStyle w:val="a4"/>
        <w:spacing w:line="360" w:lineRule="auto"/>
        <w:ind w:firstLine="480"/>
        <w:rPr>
          <w:rFonts w:ascii="宋体" w:eastAsia="宋体" w:hAnsi="宋体" w:cs="宋体" w:hint="eastAsia"/>
          <w:sz w:val="24"/>
        </w:rPr>
      </w:pPr>
    </w:p>
    <w:p w14:paraId="267B3279" w14:textId="77777777" w:rsidR="0013061D" w:rsidRDefault="003B1A6E">
      <w:pPr>
        <w:pStyle w:val="3"/>
      </w:pPr>
      <w:bookmarkStart w:id="190" w:name="_Toc180412076"/>
      <w:bookmarkStart w:id="191" w:name="_Toc196225641"/>
      <w:r>
        <w:rPr>
          <w:rFonts w:hint="eastAsia"/>
        </w:rPr>
        <w:t>注意事项</w:t>
      </w:r>
      <w:bookmarkEnd w:id="190"/>
      <w:bookmarkEnd w:id="191"/>
    </w:p>
    <w:p w14:paraId="5F4C13F6"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p w14:paraId="04A6B391" w14:textId="77777777" w:rsidR="0013061D" w:rsidRDefault="003B1A6E">
      <w:pPr>
        <w:pStyle w:val="2"/>
      </w:pPr>
      <w:bookmarkStart w:id="192" w:name="_Toc83095750"/>
      <w:bookmarkStart w:id="193" w:name="_Toc180412077"/>
      <w:bookmarkStart w:id="194" w:name="_Toc22183"/>
      <w:bookmarkStart w:id="195" w:name="_Toc196225642"/>
      <w:r>
        <w:t>账户风险等级查询</w:t>
      </w:r>
      <w:bookmarkEnd w:id="192"/>
      <w:bookmarkEnd w:id="193"/>
      <w:bookmarkEnd w:id="194"/>
      <w:bookmarkEnd w:id="195"/>
    </w:p>
    <w:p w14:paraId="0A436412" w14:textId="77777777" w:rsidR="0013061D" w:rsidRDefault="003B1A6E">
      <w:pPr>
        <w:pStyle w:val="3"/>
      </w:pPr>
      <w:bookmarkStart w:id="196" w:name="_Toc180412078"/>
      <w:bookmarkStart w:id="197" w:name="_Toc196225643"/>
      <w:r>
        <w:rPr>
          <w:rFonts w:hint="eastAsia"/>
        </w:rPr>
        <w:t>功能描述</w:t>
      </w:r>
      <w:bookmarkEnd w:id="196"/>
      <w:bookmarkEnd w:id="197"/>
    </w:p>
    <w:p w14:paraId="5662C853" w14:textId="77777777" w:rsidR="0013061D" w:rsidRDefault="003B1A6E">
      <w:pPr>
        <w:spacing w:line="20" w:lineRule="atLeast"/>
        <w:ind w:firstLineChars="200" w:firstLine="480"/>
        <w:rPr>
          <w:rFonts w:ascii="宋体" w:cs="宋体"/>
          <w:color w:val="000000"/>
          <w:sz w:val="24"/>
        </w:rPr>
      </w:pPr>
      <w:r>
        <w:rPr>
          <w:rFonts w:ascii="宋体" w:cs="宋体" w:hint="eastAsia"/>
          <w:color w:val="000000"/>
          <w:sz w:val="24"/>
        </w:rPr>
        <w:t>支持输入账户信息查询账户风险等级，包括系统评级、人工评级及开户评级记录。</w:t>
      </w:r>
    </w:p>
    <w:p w14:paraId="26AC046D" w14:textId="77777777" w:rsidR="0013061D" w:rsidRDefault="003B1A6E">
      <w:pPr>
        <w:pStyle w:val="3"/>
      </w:pPr>
      <w:bookmarkStart w:id="198" w:name="_Toc180412079"/>
      <w:bookmarkStart w:id="199" w:name="_Toc196225644"/>
      <w:r>
        <w:rPr>
          <w:rFonts w:hint="eastAsia"/>
        </w:rPr>
        <w:t>操作权限</w:t>
      </w:r>
      <w:bookmarkEnd w:id="198"/>
      <w:bookmarkEnd w:id="199"/>
    </w:p>
    <w:p w14:paraId="30328F22"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1EA9D469"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74467770"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4E6105D6"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操作人员身份:邮e通APP操作员</w:t>
      </w:r>
    </w:p>
    <w:p w14:paraId="7B29D036"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授权人员身份:无</w:t>
      </w:r>
    </w:p>
    <w:p w14:paraId="0E258FEC"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520EFE37"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243B67A3"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w:t>
      </w:r>
    </w:p>
    <w:p w14:paraId="1603A206" w14:textId="77777777" w:rsidR="0013061D" w:rsidRDefault="003B1A6E">
      <w:pPr>
        <w:pStyle w:val="3"/>
      </w:pPr>
      <w:bookmarkStart w:id="200" w:name="_Toc180412080"/>
      <w:bookmarkStart w:id="201" w:name="_Toc196225645"/>
      <w:r>
        <w:rPr>
          <w:rFonts w:hint="eastAsia"/>
        </w:rPr>
        <w:lastRenderedPageBreak/>
        <w:t>操作流程</w:t>
      </w:r>
      <w:bookmarkEnd w:id="200"/>
      <w:bookmarkEnd w:id="201"/>
    </w:p>
    <w:p w14:paraId="246B706F" w14:textId="77777777" w:rsidR="0013061D" w:rsidRDefault="003B1A6E">
      <w:pPr>
        <w:numPr>
          <w:ilvl w:val="0"/>
          <w:numId w:val="5"/>
        </w:numPr>
        <w:ind w:firstLineChars="175" w:firstLine="420"/>
        <w:rPr>
          <w:rFonts w:ascii="宋体" w:cs="宋体"/>
          <w:color w:val="000000"/>
          <w:sz w:val="24"/>
        </w:rPr>
      </w:pPr>
      <w:r>
        <w:rPr>
          <w:rFonts w:ascii="宋体" w:cs="宋体" w:hint="eastAsia"/>
          <w:color w:val="000000"/>
          <w:sz w:val="24"/>
        </w:rPr>
        <w:t>输入账号/卡号，可查询该账户的风险评级情况</w:t>
      </w:r>
    </w:p>
    <w:p w14:paraId="48C52B44" w14:textId="77777777" w:rsidR="0013061D" w:rsidRDefault="003B1A6E">
      <w:pPr>
        <w:pStyle w:val="index61"/>
        <w:ind w:leftChars="0" w:left="0"/>
      </w:pPr>
      <w:r>
        <w:rPr>
          <w:noProof/>
        </w:rPr>
        <w:drawing>
          <wp:inline distT="0" distB="0" distL="85725" distR="85725" wp14:anchorId="36CB7A5F" wp14:editId="372263C8">
            <wp:extent cx="5274310" cy="3164205"/>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79"/>
                    <a:stretch>
                      <a:fillRect/>
                    </a:stretch>
                  </pic:blipFill>
                  <pic:spPr>
                    <a:xfrm>
                      <a:off x="0" y="0"/>
                      <a:ext cx="5274310" cy="3164586"/>
                    </a:xfrm>
                    <a:prstGeom prst="rect">
                      <a:avLst/>
                    </a:prstGeom>
                    <a:noFill/>
                    <a:ln w="9525" cap="flat" cmpd="sng">
                      <a:noFill/>
                      <a:prstDash val="solid"/>
                      <a:miter/>
                    </a:ln>
                  </pic:spPr>
                </pic:pic>
              </a:graphicData>
            </a:graphic>
          </wp:inline>
        </w:drawing>
      </w:r>
    </w:p>
    <w:p w14:paraId="4F199A7B" w14:textId="77777777" w:rsidR="0013061D" w:rsidRDefault="0013061D">
      <w:pPr>
        <w:pStyle w:val="index61"/>
        <w:ind w:leftChars="0" w:left="0"/>
      </w:pPr>
    </w:p>
    <w:p w14:paraId="2448452A" w14:textId="77777777" w:rsidR="0013061D" w:rsidRDefault="003B1A6E">
      <w:pPr>
        <w:numPr>
          <w:ilvl w:val="0"/>
          <w:numId w:val="5"/>
        </w:numPr>
        <w:ind w:firstLineChars="175" w:firstLine="420"/>
        <w:rPr>
          <w:rFonts w:ascii="宋体" w:cs="宋体"/>
          <w:color w:val="000000"/>
          <w:sz w:val="24"/>
        </w:rPr>
      </w:pPr>
      <w:r>
        <w:rPr>
          <w:rFonts w:ascii="宋体" w:cs="宋体"/>
          <w:color w:val="000000"/>
          <w:sz w:val="24"/>
        </w:rPr>
        <w:t>查询出来风险数据，点击评级记录，可以选择评级类型再次进行查询</w:t>
      </w:r>
    </w:p>
    <w:p w14:paraId="039225FE" w14:textId="77777777" w:rsidR="0013061D" w:rsidRDefault="003B1A6E">
      <w:pPr>
        <w:pStyle w:val="index61"/>
        <w:ind w:leftChars="0" w:left="0"/>
      </w:pPr>
      <w:r>
        <w:rPr>
          <w:noProof/>
        </w:rPr>
        <w:drawing>
          <wp:inline distT="0" distB="0" distL="85725" distR="85725" wp14:anchorId="3D5ABE42" wp14:editId="5D41B235">
            <wp:extent cx="5274310" cy="3164205"/>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80"/>
                    <a:stretch>
                      <a:fillRect/>
                    </a:stretch>
                  </pic:blipFill>
                  <pic:spPr>
                    <a:xfrm>
                      <a:off x="0" y="0"/>
                      <a:ext cx="5274310" cy="3164586"/>
                    </a:xfrm>
                    <a:prstGeom prst="rect">
                      <a:avLst/>
                    </a:prstGeom>
                    <a:noFill/>
                    <a:ln w="9525" cap="flat" cmpd="sng">
                      <a:noFill/>
                      <a:prstDash val="solid"/>
                      <a:miter/>
                    </a:ln>
                  </pic:spPr>
                </pic:pic>
              </a:graphicData>
            </a:graphic>
          </wp:inline>
        </w:drawing>
      </w:r>
    </w:p>
    <w:p w14:paraId="18C82A90" w14:textId="77777777" w:rsidR="0013061D" w:rsidRDefault="0013061D">
      <w:pPr>
        <w:pStyle w:val="index61"/>
        <w:ind w:left="2100"/>
      </w:pPr>
    </w:p>
    <w:p w14:paraId="52158D02" w14:textId="77777777" w:rsidR="0013061D" w:rsidRDefault="003B1A6E">
      <w:pPr>
        <w:pStyle w:val="3"/>
      </w:pPr>
      <w:bookmarkStart w:id="202" w:name="_Toc180412081"/>
      <w:bookmarkStart w:id="203" w:name="_Toc196225646"/>
      <w:r>
        <w:rPr>
          <w:rFonts w:hint="eastAsia"/>
        </w:rPr>
        <w:t>注意事项</w:t>
      </w:r>
      <w:bookmarkEnd w:id="202"/>
      <w:bookmarkEnd w:id="203"/>
    </w:p>
    <w:p w14:paraId="1FCF767F"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p w14:paraId="7501A7C5" w14:textId="77777777" w:rsidR="0013061D" w:rsidRDefault="003B1A6E">
      <w:pPr>
        <w:pStyle w:val="2"/>
      </w:pPr>
      <w:bookmarkStart w:id="204" w:name="_Toc31366"/>
      <w:bookmarkStart w:id="205" w:name="_Toc180412082"/>
      <w:bookmarkStart w:id="206" w:name="_Toc83095757"/>
      <w:bookmarkStart w:id="207" w:name="_Toc196225647"/>
      <w:r>
        <w:lastRenderedPageBreak/>
        <w:t>止付解止付登记簿查询</w:t>
      </w:r>
      <w:bookmarkEnd w:id="204"/>
      <w:bookmarkEnd w:id="205"/>
      <w:bookmarkEnd w:id="206"/>
      <w:bookmarkEnd w:id="207"/>
    </w:p>
    <w:p w14:paraId="5B8E3543" w14:textId="77777777" w:rsidR="0013061D" w:rsidRDefault="003B1A6E">
      <w:pPr>
        <w:pStyle w:val="3"/>
      </w:pPr>
      <w:bookmarkStart w:id="208" w:name="_Toc180412083"/>
      <w:bookmarkStart w:id="209" w:name="_Toc196225648"/>
      <w:r>
        <w:rPr>
          <w:rFonts w:hint="eastAsia"/>
        </w:rPr>
        <w:t>功能描述</w:t>
      </w:r>
      <w:bookmarkEnd w:id="208"/>
      <w:bookmarkEnd w:id="209"/>
    </w:p>
    <w:p w14:paraId="799E3F8D" w14:textId="77777777" w:rsidR="0013061D" w:rsidRDefault="003B1A6E">
      <w:pPr>
        <w:shd w:val="clear" w:color="auto" w:fill="FFFFFF"/>
        <w:ind w:firstLineChars="200" w:firstLine="480"/>
        <w:jc w:val="left"/>
        <w:rPr>
          <w:rFonts w:ascii="宋体" w:cs="宋体"/>
          <w:color w:val="000000"/>
          <w:sz w:val="24"/>
        </w:rPr>
      </w:pPr>
      <w:r>
        <w:rPr>
          <w:rFonts w:ascii="宋体" w:cs="宋体" w:hint="eastAsia"/>
          <w:color w:val="000000"/>
          <w:sz w:val="24"/>
        </w:rPr>
        <w:t>本交易适用于查询交易机构为本机构或下属机构的止付解止付交易的记录，或查询单个账户的止付解止付记录。</w:t>
      </w:r>
    </w:p>
    <w:p w14:paraId="46F8F9DC" w14:textId="77777777" w:rsidR="0013061D" w:rsidRDefault="003B1A6E">
      <w:pPr>
        <w:pStyle w:val="3"/>
      </w:pPr>
      <w:bookmarkStart w:id="210" w:name="_Toc180412084"/>
      <w:bookmarkStart w:id="211" w:name="_Toc196225649"/>
      <w:r>
        <w:rPr>
          <w:rFonts w:hint="eastAsia"/>
        </w:rPr>
        <w:t>操作权限</w:t>
      </w:r>
      <w:bookmarkEnd w:id="210"/>
      <w:bookmarkEnd w:id="211"/>
    </w:p>
    <w:p w14:paraId="58964DA7"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192DEC9E"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11DB20EC"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1E8AC811"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 邮e通APP操作员</w:t>
      </w:r>
    </w:p>
    <w:p w14:paraId="4D29EED8"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授权人员身份:无</w:t>
      </w:r>
    </w:p>
    <w:p w14:paraId="5CBCB6EC"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4EC26F7F"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143C4D55"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w:t>
      </w:r>
    </w:p>
    <w:p w14:paraId="686F6276" w14:textId="77777777" w:rsidR="0013061D" w:rsidRDefault="003B1A6E">
      <w:pPr>
        <w:pStyle w:val="3"/>
      </w:pPr>
      <w:bookmarkStart w:id="212" w:name="_Toc180412085"/>
      <w:bookmarkStart w:id="213" w:name="_Toc196225650"/>
      <w:r>
        <w:rPr>
          <w:rFonts w:hint="eastAsia"/>
        </w:rPr>
        <w:t>操作流程</w:t>
      </w:r>
      <w:bookmarkEnd w:id="212"/>
      <w:bookmarkEnd w:id="213"/>
    </w:p>
    <w:p w14:paraId="142125A2" w14:textId="77777777" w:rsidR="0013061D" w:rsidRDefault="003B1A6E">
      <w:pPr>
        <w:numPr>
          <w:ilvl w:val="0"/>
          <w:numId w:val="6"/>
        </w:numPr>
        <w:ind w:firstLineChars="175" w:firstLine="420"/>
        <w:rPr>
          <w:rFonts w:ascii="宋体" w:cs="宋体"/>
          <w:color w:val="000000"/>
          <w:sz w:val="24"/>
        </w:rPr>
      </w:pPr>
      <w:r>
        <w:rPr>
          <w:rFonts w:ascii="宋体" w:cs="宋体" w:hint="eastAsia"/>
          <w:color w:val="000000"/>
          <w:sz w:val="24"/>
        </w:rPr>
        <w:t>柜员进入</w:t>
      </w:r>
      <w:r>
        <w:t>止付解止付登记簿查询交易</w:t>
      </w:r>
    </w:p>
    <w:p w14:paraId="56AD6662" w14:textId="77777777" w:rsidR="0013061D" w:rsidRDefault="003B1A6E">
      <w:pPr>
        <w:pStyle w:val="index61"/>
        <w:ind w:leftChars="0" w:left="0"/>
      </w:pPr>
      <w:r>
        <w:rPr>
          <w:noProof/>
        </w:rPr>
        <w:drawing>
          <wp:inline distT="0" distB="0" distL="85725" distR="85725" wp14:anchorId="3C5E78FD" wp14:editId="0F5464AB">
            <wp:extent cx="4747895" cy="284861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81"/>
                    <a:stretch>
                      <a:fillRect/>
                    </a:stretch>
                  </pic:blipFill>
                  <pic:spPr>
                    <a:xfrm>
                      <a:off x="0" y="0"/>
                      <a:ext cx="4748288" cy="2848973"/>
                    </a:xfrm>
                    <a:prstGeom prst="rect">
                      <a:avLst/>
                    </a:prstGeom>
                    <a:noFill/>
                    <a:ln w="9525" cap="flat" cmpd="sng">
                      <a:noFill/>
                      <a:prstDash val="solid"/>
                      <a:miter/>
                    </a:ln>
                  </pic:spPr>
                </pic:pic>
              </a:graphicData>
            </a:graphic>
          </wp:inline>
        </w:drawing>
      </w:r>
    </w:p>
    <w:p w14:paraId="553D8FB9" w14:textId="77777777" w:rsidR="0013061D" w:rsidRDefault="003B1A6E">
      <w:pPr>
        <w:numPr>
          <w:ilvl w:val="0"/>
          <w:numId w:val="6"/>
        </w:numPr>
        <w:ind w:firstLineChars="175" w:firstLine="420"/>
        <w:rPr>
          <w:rFonts w:ascii="宋体" w:cs="宋体"/>
          <w:color w:val="000000"/>
          <w:sz w:val="24"/>
        </w:rPr>
      </w:pPr>
      <w:r>
        <w:rPr>
          <w:rFonts w:ascii="宋体" w:cs="宋体" w:hint="eastAsia"/>
          <w:color w:val="000000"/>
          <w:sz w:val="24"/>
        </w:rPr>
        <w:t>根据情况</w:t>
      </w:r>
      <w:r>
        <w:rPr>
          <w:rFonts w:ascii="宋体" w:cs="宋体"/>
          <w:color w:val="000000"/>
          <w:sz w:val="24"/>
        </w:rPr>
        <w:t>进行查询</w:t>
      </w:r>
    </w:p>
    <w:p w14:paraId="35BF890B" w14:textId="77777777" w:rsidR="0013061D" w:rsidRDefault="003B1A6E">
      <w:pPr>
        <w:pStyle w:val="index61"/>
        <w:ind w:leftChars="0" w:left="0"/>
      </w:pPr>
      <w:r>
        <w:rPr>
          <w:noProof/>
        </w:rPr>
        <w:lastRenderedPageBreak/>
        <w:drawing>
          <wp:inline distT="0" distB="0" distL="85725" distR="85725" wp14:anchorId="33A6B708" wp14:editId="1DC88F9D">
            <wp:extent cx="4797425" cy="2878455"/>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82"/>
                    <a:stretch>
                      <a:fillRect/>
                    </a:stretch>
                  </pic:blipFill>
                  <pic:spPr>
                    <a:xfrm>
                      <a:off x="0" y="0"/>
                      <a:ext cx="4797937" cy="2878762"/>
                    </a:xfrm>
                    <a:prstGeom prst="rect">
                      <a:avLst/>
                    </a:prstGeom>
                    <a:noFill/>
                    <a:ln w="9525" cap="flat" cmpd="sng">
                      <a:noFill/>
                      <a:prstDash val="solid"/>
                      <a:miter/>
                    </a:ln>
                  </pic:spPr>
                </pic:pic>
              </a:graphicData>
            </a:graphic>
          </wp:inline>
        </w:drawing>
      </w:r>
    </w:p>
    <w:p w14:paraId="0FF946DD" w14:textId="77777777" w:rsidR="0013061D" w:rsidRDefault="003B1A6E">
      <w:pPr>
        <w:numPr>
          <w:ilvl w:val="0"/>
          <w:numId w:val="6"/>
        </w:numPr>
        <w:ind w:firstLineChars="175" w:firstLine="420"/>
      </w:pPr>
      <w:r>
        <w:rPr>
          <w:rFonts w:ascii="宋体" w:cs="宋体"/>
          <w:color w:val="000000"/>
          <w:sz w:val="24"/>
        </w:rPr>
        <w:t>点击详情进行详情展示</w:t>
      </w:r>
    </w:p>
    <w:p w14:paraId="692033EC" w14:textId="77777777" w:rsidR="0013061D" w:rsidRDefault="0013061D">
      <w:pPr>
        <w:pStyle w:val="a4"/>
        <w:spacing w:line="360" w:lineRule="auto"/>
        <w:ind w:firstLine="480"/>
        <w:rPr>
          <w:rFonts w:ascii="宋体" w:eastAsia="宋体" w:hAnsi="宋体" w:cs="宋体" w:hint="eastAsia"/>
          <w:sz w:val="24"/>
        </w:rPr>
      </w:pPr>
    </w:p>
    <w:p w14:paraId="1374C1F3" w14:textId="77777777" w:rsidR="0013061D" w:rsidRDefault="0013061D"/>
    <w:p w14:paraId="01413942" w14:textId="77777777" w:rsidR="0013061D" w:rsidRDefault="003B1A6E">
      <w:pPr>
        <w:pStyle w:val="index61"/>
        <w:ind w:leftChars="0" w:left="0"/>
      </w:pPr>
      <w:r>
        <w:rPr>
          <w:noProof/>
        </w:rPr>
        <w:drawing>
          <wp:inline distT="0" distB="0" distL="85725" distR="85725" wp14:anchorId="323A4E7B" wp14:editId="01E1935D">
            <wp:extent cx="4803140" cy="288163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83"/>
                    <a:stretch>
                      <a:fillRect/>
                    </a:stretch>
                  </pic:blipFill>
                  <pic:spPr>
                    <a:xfrm>
                      <a:off x="0" y="0"/>
                      <a:ext cx="4803197" cy="2881918"/>
                    </a:xfrm>
                    <a:prstGeom prst="rect">
                      <a:avLst/>
                    </a:prstGeom>
                    <a:noFill/>
                    <a:ln w="9525" cap="flat" cmpd="sng">
                      <a:noFill/>
                      <a:prstDash val="solid"/>
                      <a:miter/>
                    </a:ln>
                  </pic:spPr>
                </pic:pic>
              </a:graphicData>
            </a:graphic>
          </wp:inline>
        </w:drawing>
      </w:r>
    </w:p>
    <w:p w14:paraId="3E3E525F" w14:textId="77777777" w:rsidR="0013061D" w:rsidRDefault="003B1A6E">
      <w:r>
        <w:rPr>
          <w:noProof/>
        </w:rPr>
        <w:lastRenderedPageBreak/>
        <w:drawing>
          <wp:inline distT="0" distB="0" distL="85725" distR="85725" wp14:anchorId="45DEFF9F" wp14:editId="17015062">
            <wp:extent cx="5157470" cy="309435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84"/>
                    <a:stretch>
                      <a:fillRect/>
                    </a:stretch>
                  </pic:blipFill>
                  <pic:spPr>
                    <a:xfrm>
                      <a:off x="0" y="0"/>
                      <a:ext cx="5157894" cy="3094734"/>
                    </a:xfrm>
                    <a:prstGeom prst="rect">
                      <a:avLst/>
                    </a:prstGeom>
                    <a:noFill/>
                    <a:ln w="9525" cap="flat" cmpd="sng">
                      <a:noFill/>
                      <a:prstDash val="solid"/>
                      <a:miter/>
                    </a:ln>
                  </pic:spPr>
                </pic:pic>
              </a:graphicData>
            </a:graphic>
          </wp:inline>
        </w:drawing>
      </w:r>
    </w:p>
    <w:p w14:paraId="77EAE598" w14:textId="77777777" w:rsidR="0013061D" w:rsidRDefault="003B1A6E">
      <w:pPr>
        <w:pStyle w:val="3"/>
      </w:pPr>
      <w:bookmarkStart w:id="214" w:name="_Toc180412086"/>
      <w:bookmarkStart w:id="215" w:name="_Toc196225651"/>
      <w:r>
        <w:rPr>
          <w:rFonts w:hint="eastAsia"/>
        </w:rPr>
        <w:t>注意事项</w:t>
      </w:r>
      <w:bookmarkEnd w:id="214"/>
      <w:bookmarkEnd w:id="215"/>
    </w:p>
    <w:p w14:paraId="0976F0C8"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p w14:paraId="32FFE62C" w14:textId="77777777" w:rsidR="0013061D" w:rsidRDefault="003B1A6E">
      <w:pPr>
        <w:pStyle w:val="2"/>
      </w:pPr>
      <w:bookmarkStart w:id="216" w:name="_Toc180412087"/>
      <w:bookmarkStart w:id="217" w:name="_Toc196225652"/>
      <w:r>
        <w:rPr>
          <w:rFonts w:ascii="宋体" w:cs="宋体" w:hint="eastAsia"/>
        </w:rPr>
        <w:t>预约查询</w:t>
      </w:r>
      <w:bookmarkEnd w:id="216"/>
      <w:bookmarkEnd w:id="217"/>
    </w:p>
    <w:p w14:paraId="1E2E04B2" w14:textId="77777777" w:rsidR="0013061D" w:rsidRDefault="003B1A6E">
      <w:pPr>
        <w:pStyle w:val="3"/>
      </w:pPr>
      <w:bookmarkStart w:id="218" w:name="_Toc180412088"/>
      <w:bookmarkStart w:id="219" w:name="_Toc196225653"/>
      <w:r>
        <w:rPr>
          <w:rFonts w:hint="eastAsia"/>
        </w:rPr>
        <w:t>功能描述</w:t>
      </w:r>
      <w:bookmarkEnd w:id="218"/>
      <w:bookmarkEnd w:id="219"/>
    </w:p>
    <w:p w14:paraId="6676EAEA" w14:textId="77777777" w:rsidR="0013061D" w:rsidRDefault="003B1A6E">
      <w:pPr>
        <w:spacing w:line="20" w:lineRule="atLeast"/>
        <w:ind w:firstLineChars="200" w:firstLine="480"/>
        <w:rPr>
          <w:rFonts w:ascii="宋体" w:cs="宋体"/>
          <w:color w:val="000000"/>
          <w:sz w:val="24"/>
        </w:rPr>
      </w:pPr>
      <w:r>
        <w:rPr>
          <w:rFonts w:ascii="宋体" w:cs="宋体" w:hint="eastAsia"/>
          <w:color w:val="000000"/>
          <w:sz w:val="24"/>
        </w:rPr>
        <w:t>在邮e通APP进入预约查询，输入机构号，默认开始日期为当天，点击查询网点客户预约情况</w:t>
      </w:r>
    </w:p>
    <w:p w14:paraId="7B1F136E" w14:textId="77777777" w:rsidR="0013061D" w:rsidRDefault="0013061D">
      <w:pPr>
        <w:spacing w:line="360" w:lineRule="auto"/>
        <w:ind w:firstLineChars="200" w:firstLine="480"/>
        <w:rPr>
          <w:rFonts w:ascii="宋体" w:hAnsi="宋体" w:cs="宋体" w:hint="eastAsia"/>
          <w:sz w:val="24"/>
          <w:szCs w:val="24"/>
        </w:rPr>
      </w:pPr>
    </w:p>
    <w:p w14:paraId="72396FE6" w14:textId="77777777" w:rsidR="0013061D" w:rsidRDefault="003B1A6E">
      <w:pPr>
        <w:pStyle w:val="3"/>
      </w:pPr>
      <w:bookmarkStart w:id="220" w:name="_Toc180412089"/>
      <w:bookmarkStart w:id="221" w:name="_Toc196225654"/>
      <w:r>
        <w:rPr>
          <w:rFonts w:hint="eastAsia"/>
        </w:rPr>
        <w:t>操作权限</w:t>
      </w:r>
      <w:bookmarkEnd w:id="220"/>
      <w:bookmarkEnd w:id="221"/>
    </w:p>
    <w:p w14:paraId="2086BE05"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6C349C35"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395987A7"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3AB5E8CF"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操作人员身份:邮e通APP操作员</w:t>
      </w:r>
    </w:p>
    <w:p w14:paraId="6FB1308D"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授权人员身份:无</w:t>
      </w:r>
    </w:p>
    <w:p w14:paraId="7BA08BE1"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59231DEA"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333F787E"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w:t>
      </w:r>
    </w:p>
    <w:p w14:paraId="24FE557D" w14:textId="77777777" w:rsidR="0013061D" w:rsidRDefault="003B1A6E">
      <w:pPr>
        <w:pStyle w:val="3"/>
      </w:pPr>
      <w:bookmarkStart w:id="222" w:name="_Toc180412090"/>
      <w:bookmarkStart w:id="223" w:name="_Toc196225655"/>
      <w:r>
        <w:rPr>
          <w:rFonts w:hint="eastAsia"/>
        </w:rPr>
        <w:lastRenderedPageBreak/>
        <w:t>操作流程</w:t>
      </w:r>
      <w:bookmarkEnd w:id="222"/>
      <w:bookmarkEnd w:id="223"/>
    </w:p>
    <w:p w14:paraId="4C225C79" w14:textId="77777777" w:rsidR="0013061D" w:rsidRDefault="003B1A6E">
      <w:pPr>
        <w:numPr>
          <w:ilvl w:val="0"/>
          <w:numId w:val="7"/>
        </w:numPr>
        <w:ind w:firstLineChars="175" w:firstLine="420"/>
        <w:rPr>
          <w:rFonts w:ascii="宋体" w:cs="宋体"/>
          <w:color w:val="000000"/>
          <w:sz w:val="24"/>
        </w:rPr>
      </w:pPr>
      <w:r>
        <w:rPr>
          <w:rFonts w:ascii="宋体" w:cs="宋体"/>
          <w:color w:val="000000"/>
          <w:sz w:val="24"/>
        </w:rPr>
        <w:t>进入预约查询界面，选择日期进行查询</w:t>
      </w:r>
    </w:p>
    <w:p w14:paraId="5D427369"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drawing>
          <wp:inline distT="0" distB="0" distL="85725" distR="85725" wp14:anchorId="28756D03" wp14:editId="3BE3C26A">
            <wp:extent cx="4258945" cy="25552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85"/>
                    <a:stretch>
                      <a:fillRect/>
                    </a:stretch>
                  </pic:blipFill>
                  <pic:spPr>
                    <a:xfrm>
                      <a:off x="0" y="0"/>
                      <a:ext cx="4259073" cy="2555443"/>
                    </a:xfrm>
                    <a:prstGeom prst="rect">
                      <a:avLst/>
                    </a:prstGeom>
                    <a:noFill/>
                    <a:ln w="9525" cap="flat" cmpd="sng">
                      <a:noFill/>
                      <a:prstDash val="solid"/>
                      <a:miter/>
                    </a:ln>
                  </pic:spPr>
                </pic:pic>
              </a:graphicData>
            </a:graphic>
          </wp:inline>
        </w:drawing>
      </w:r>
    </w:p>
    <w:p w14:paraId="59525ABC" w14:textId="77777777" w:rsidR="0013061D" w:rsidRDefault="003B1A6E">
      <w:pPr>
        <w:pStyle w:val="3"/>
      </w:pPr>
      <w:bookmarkStart w:id="224" w:name="_Toc180412091"/>
      <w:bookmarkStart w:id="225" w:name="_Toc196225656"/>
      <w:r>
        <w:rPr>
          <w:rFonts w:hint="eastAsia"/>
        </w:rPr>
        <w:t>注意事项</w:t>
      </w:r>
      <w:bookmarkEnd w:id="224"/>
      <w:bookmarkEnd w:id="225"/>
    </w:p>
    <w:p w14:paraId="476FC519"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p w14:paraId="25E93204" w14:textId="77777777" w:rsidR="0013061D" w:rsidRDefault="003B1A6E">
      <w:pPr>
        <w:pStyle w:val="2"/>
      </w:pPr>
      <w:bookmarkStart w:id="226" w:name="_Toc180412092"/>
      <w:bookmarkStart w:id="227" w:name="_Toc6888"/>
      <w:bookmarkStart w:id="228" w:name="_Toc196225657"/>
      <w:r>
        <w:t>服务日志</w:t>
      </w:r>
      <w:bookmarkEnd w:id="226"/>
      <w:bookmarkEnd w:id="227"/>
      <w:bookmarkEnd w:id="228"/>
    </w:p>
    <w:p w14:paraId="7E308670" w14:textId="77777777" w:rsidR="0013061D" w:rsidRDefault="003B1A6E">
      <w:pPr>
        <w:pStyle w:val="3"/>
      </w:pPr>
      <w:bookmarkStart w:id="229" w:name="_Toc180412093"/>
      <w:bookmarkStart w:id="230" w:name="_Toc196225658"/>
      <w:r>
        <w:rPr>
          <w:rFonts w:hint="eastAsia"/>
        </w:rPr>
        <w:t>功能描述</w:t>
      </w:r>
      <w:bookmarkEnd w:id="229"/>
      <w:bookmarkEnd w:id="230"/>
    </w:p>
    <w:p w14:paraId="26A25F5D" w14:textId="77777777" w:rsidR="0013061D" w:rsidRDefault="003B1A6E">
      <w:pPr>
        <w:pStyle w:val="20"/>
        <w:ind w:left="420" w:firstLine="480"/>
        <w:rPr>
          <w:rFonts w:ascii="宋体" w:cs="宋体"/>
          <w:color w:val="000000"/>
          <w:sz w:val="24"/>
        </w:rPr>
      </w:pPr>
      <w:r>
        <w:rPr>
          <w:rFonts w:ascii="宋体" w:cs="宋体" w:hint="eastAsia"/>
          <w:color w:val="000000"/>
          <w:sz w:val="24"/>
        </w:rPr>
        <w:t>工作日志:大堂经理根据情况填写表单（当班情况，窗口开设情况及说明，网点巡查记录，客户服务，营销业绩，现场管理情况，备忘录事项），实现暂存和提交功能</w:t>
      </w:r>
    </w:p>
    <w:p w14:paraId="3E31432F" w14:textId="77777777" w:rsidR="0013061D" w:rsidRDefault="003B1A6E">
      <w:pPr>
        <w:pStyle w:val="20"/>
        <w:ind w:left="420" w:firstLine="480"/>
        <w:rPr>
          <w:rFonts w:ascii="宋体" w:cs="宋体"/>
          <w:color w:val="000000"/>
          <w:sz w:val="24"/>
        </w:rPr>
      </w:pPr>
      <w:r>
        <w:rPr>
          <w:rFonts w:ascii="宋体" w:cs="宋体" w:hint="eastAsia"/>
          <w:color w:val="000000"/>
          <w:sz w:val="24"/>
        </w:rPr>
        <w:t>遗失物品登记簿：大堂经理根据客户遗失物品情况填写登记簿（添加：捡拾日期，捡拾人员，物品名称，遗失位置及物品详情，备注。编辑：领取日期及时间，领取人证件类型，领取人证件号码，领取人联系方式，领取人姓名，经办人员姓名，备注。查询：拾取日期，领取日期，物品名称，经办人员姓名），实现查询（表格数据回显），添加（表单提交），编辑（表单修改）功能</w:t>
      </w:r>
    </w:p>
    <w:p w14:paraId="02EB3819" w14:textId="77777777" w:rsidR="0013061D" w:rsidRDefault="003B1A6E">
      <w:pPr>
        <w:pStyle w:val="3"/>
      </w:pPr>
      <w:bookmarkStart w:id="231" w:name="_Toc180412094"/>
      <w:bookmarkStart w:id="232" w:name="_Toc196225659"/>
      <w:r>
        <w:rPr>
          <w:rFonts w:hint="eastAsia"/>
        </w:rPr>
        <w:t>操作权限</w:t>
      </w:r>
      <w:bookmarkEnd w:id="231"/>
      <w:bookmarkEnd w:id="232"/>
    </w:p>
    <w:p w14:paraId="14D3B847"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1951412E"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5D3E53D5"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3B22EF37"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操作人员身份:邮e通APP操作员</w:t>
      </w:r>
    </w:p>
    <w:p w14:paraId="463FECD8"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lastRenderedPageBreak/>
        <w:t>授权人员身份:无</w:t>
      </w:r>
    </w:p>
    <w:p w14:paraId="1D6DE879"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1C7C20CF"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6103572D"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w:t>
      </w:r>
    </w:p>
    <w:p w14:paraId="5834391B" w14:textId="77777777" w:rsidR="0013061D" w:rsidRDefault="003B1A6E">
      <w:pPr>
        <w:pStyle w:val="3"/>
      </w:pPr>
      <w:bookmarkStart w:id="233" w:name="_Toc180412095"/>
      <w:bookmarkStart w:id="234" w:name="_Toc196225660"/>
      <w:r>
        <w:rPr>
          <w:rFonts w:hint="eastAsia"/>
        </w:rPr>
        <w:t>操作流程</w:t>
      </w:r>
      <w:bookmarkEnd w:id="233"/>
      <w:bookmarkEnd w:id="234"/>
    </w:p>
    <w:p w14:paraId="667F9FE4" w14:textId="77777777" w:rsidR="0013061D" w:rsidRDefault="003B1A6E">
      <w:pPr>
        <w:numPr>
          <w:ilvl w:val="0"/>
          <w:numId w:val="8"/>
        </w:numPr>
        <w:ind w:firstLineChars="175" w:firstLine="420"/>
        <w:rPr>
          <w:rFonts w:ascii="宋体" w:cs="宋体"/>
          <w:color w:val="000000"/>
          <w:sz w:val="24"/>
        </w:rPr>
      </w:pPr>
      <w:r>
        <w:rPr>
          <w:rFonts w:ascii="宋体" w:cs="宋体"/>
          <w:color w:val="000000"/>
          <w:sz w:val="24"/>
        </w:rPr>
        <w:t>进入点击网点显示服务日志界面</w:t>
      </w:r>
    </w:p>
    <w:p w14:paraId="4925DAEC" w14:textId="77777777" w:rsidR="0013061D" w:rsidRDefault="003B1A6E">
      <w:pPr>
        <w:ind w:firstLine="480"/>
      </w:pPr>
      <w:r>
        <w:rPr>
          <w:noProof/>
        </w:rPr>
        <w:drawing>
          <wp:inline distT="0" distB="0" distL="85725" distR="85725" wp14:anchorId="2BA62A6F" wp14:editId="20B6BA92">
            <wp:extent cx="4523740" cy="271399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86"/>
                    <a:stretch>
                      <a:fillRect/>
                    </a:stretch>
                  </pic:blipFill>
                  <pic:spPr>
                    <a:xfrm>
                      <a:off x="0" y="0"/>
                      <a:ext cx="4524373" cy="2714538"/>
                    </a:xfrm>
                    <a:prstGeom prst="rect">
                      <a:avLst/>
                    </a:prstGeom>
                    <a:noFill/>
                    <a:ln w="9525" cap="flat" cmpd="sng">
                      <a:noFill/>
                      <a:prstDash val="solid"/>
                      <a:miter/>
                    </a:ln>
                  </pic:spPr>
                </pic:pic>
              </a:graphicData>
            </a:graphic>
          </wp:inline>
        </w:drawing>
      </w:r>
    </w:p>
    <w:p w14:paraId="4C4C7B8E" w14:textId="77777777" w:rsidR="0013061D" w:rsidRDefault="003B1A6E">
      <w:pPr>
        <w:numPr>
          <w:ilvl w:val="0"/>
          <w:numId w:val="8"/>
        </w:numPr>
        <w:ind w:firstLineChars="175" w:firstLine="420"/>
        <w:rPr>
          <w:rFonts w:ascii="宋体" w:cs="宋体"/>
          <w:color w:val="000000"/>
          <w:sz w:val="24"/>
        </w:rPr>
      </w:pPr>
      <w:r>
        <w:rPr>
          <w:rFonts w:ascii="宋体" w:cs="宋体"/>
          <w:color w:val="000000"/>
          <w:sz w:val="24"/>
        </w:rPr>
        <w:t>点击服务日志展示菜单</w:t>
      </w:r>
    </w:p>
    <w:p w14:paraId="2D2CDF0A" w14:textId="77777777" w:rsidR="0013061D" w:rsidRDefault="003B1A6E">
      <w:pPr>
        <w:ind w:firstLine="480"/>
      </w:pPr>
      <w:r>
        <w:rPr>
          <w:noProof/>
        </w:rPr>
        <w:drawing>
          <wp:inline distT="0" distB="0" distL="85725" distR="85725" wp14:anchorId="1D202924" wp14:editId="75D70318">
            <wp:extent cx="4258310" cy="255460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7"/>
                    <a:stretch>
                      <a:fillRect/>
                    </a:stretch>
                  </pic:blipFill>
                  <pic:spPr>
                    <a:xfrm>
                      <a:off x="0" y="0"/>
                      <a:ext cx="4258707" cy="2555224"/>
                    </a:xfrm>
                    <a:prstGeom prst="rect">
                      <a:avLst/>
                    </a:prstGeom>
                    <a:noFill/>
                    <a:ln w="9525" cap="flat" cmpd="sng">
                      <a:noFill/>
                      <a:prstDash val="solid"/>
                      <a:miter/>
                    </a:ln>
                  </pic:spPr>
                </pic:pic>
              </a:graphicData>
            </a:graphic>
          </wp:inline>
        </w:drawing>
      </w:r>
    </w:p>
    <w:p w14:paraId="2D753E0D" w14:textId="77777777" w:rsidR="0013061D" w:rsidRDefault="003B1A6E">
      <w:pPr>
        <w:numPr>
          <w:ilvl w:val="0"/>
          <w:numId w:val="8"/>
        </w:numPr>
        <w:ind w:firstLineChars="175" w:firstLine="420"/>
        <w:rPr>
          <w:rFonts w:ascii="宋体" w:cs="宋体"/>
          <w:color w:val="000000"/>
          <w:sz w:val="24"/>
        </w:rPr>
      </w:pPr>
      <w:r>
        <w:rPr>
          <w:rFonts w:ascii="宋体" w:cs="宋体"/>
          <w:color w:val="000000"/>
          <w:sz w:val="24"/>
        </w:rPr>
        <w:t>点击工作日志进入工作日志交易</w:t>
      </w:r>
    </w:p>
    <w:p w14:paraId="05DA5424" w14:textId="77777777" w:rsidR="0013061D" w:rsidRDefault="0013061D">
      <w:pPr>
        <w:ind w:firstLine="480"/>
      </w:pPr>
    </w:p>
    <w:p w14:paraId="23DA8D45"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lastRenderedPageBreak/>
        <w:drawing>
          <wp:inline distT="0" distB="0" distL="85725" distR="85725" wp14:anchorId="549EB8B0" wp14:editId="68201346">
            <wp:extent cx="4551045" cy="27305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88"/>
                    <a:stretch>
                      <a:fillRect/>
                    </a:stretch>
                  </pic:blipFill>
                  <pic:spPr>
                    <a:xfrm>
                      <a:off x="0" y="0"/>
                      <a:ext cx="4551643" cy="2730853"/>
                    </a:xfrm>
                    <a:prstGeom prst="rect">
                      <a:avLst/>
                    </a:prstGeom>
                    <a:noFill/>
                    <a:ln w="9525" cap="flat" cmpd="sng">
                      <a:noFill/>
                      <a:prstDash val="solid"/>
                      <a:miter/>
                    </a:ln>
                  </pic:spPr>
                </pic:pic>
              </a:graphicData>
            </a:graphic>
          </wp:inline>
        </w:drawing>
      </w:r>
    </w:p>
    <w:p w14:paraId="126A5FA5" w14:textId="77777777" w:rsidR="0013061D" w:rsidRDefault="003B1A6E">
      <w:r>
        <w:rPr>
          <w:noProof/>
        </w:rPr>
        <w:drawing>
          <wp:inline distT="0" distB="0" distL="85725" distR="85725" wp14:anchorId="31904E61" wp14:editId="081BB2F0">
            <wp:extent cx="4781550" cy="286829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89"/>
                    <a:stretch>
                      <a:fillRect/>
                    </a:stretch>
                  </pic:blipFill>
                  <pic:spPr>
                    <a:xfrm>
                      <a:off x="0" y="0"/>
                      <a:ext cx="4781576" cy="2868807"/>
                    </a:xfrm>
                    <a:prstGeom prst="rect">
                      <a:avLst/>
                    </a:prstGeom>
                    <a:noFill/>
                    <a:ln w="9525" cap="flat" cmpd="sng">
                      <a:noFill/>
                      <a:prstDash val="solid"/>
                      <a:miter/>
                    </a:ln>
                  </pic:spPr>
                </pic:pic>
              </a:graphicData>
            </a:graphic>
          </wp:inline>
        </w:drawing>
      </w:r>
    </w:p>
    <w:p w14:paraId="15E3ECAC" w14:textId="77777777" w:rsidR="0013061D" w:rsidRDefault="003B1A6E">
      <w:pPr>
        <w:pStyle w:val="index61"/>
        <w:ind w:leftChars="0" w:left="0"/>
      </w:pPr>
      <w:r>
        <w:rPr>
          <w:noProof/>
        </w:rPr>
        <w:drawing>
          <wp:inline distT="0" distB="0" distL="85725" distR="85725" wp14:anchorId="29AC508B" wp14:editId="529AB68B">
            <wp:extent cx="4794250" cy="28765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0"/>
                    <a:stretch>
                      <a:fillRect/>
                    </a:stretch>
                  </pic:blipFill>
                  <pic:spPr>
                    <a:xfrm>
                      <a:off x="0" y="0"/>
                      <a:ext cx="4794620" cy="2876631"/>
                    </a:xfrm>
                    <a:prstGeom prst="rect">
                      <a:avLst/>
                    </a:prstGeom>
                    <a:noFill/>
                    <a:ln w="9525" cap="flat" cmpd="sng">
                      <a:noFill/>
                      <a:prstDash val="solid"/>
                      <a:miter/>
                    </a:ln>
                  </pic:spPr>
                </pic:pic>
              </a:graphicData>
            </a:graphic>
          </wp:inline>
        </w:drawing>
      </w:r>
    </w:p>
    <w:p w14:paraId="63FB5102" w14:textId="77777777" w:rsidR="0013061D" w:rsidRDefault="003B1A6E">
      <w:pPr>
        <w:numPr>
          <w:ilvl w:val="0"/>
          <w:numId w:val="8"/>
        </w:numPr>
        <w:ind w:firstLineChars="175" w:firstLine="420"/>
        <w:rPr>
          <w:rFonts w:ascii="宋体" w:cs="宋体"/>
          <w:color w:val="000000"/>
          <w:sz w:val="24"/>
        </w:rPr>
      </w:pPr>
      <w:r>
        <w:rPr>
          <w:rFonts w:ascii="宋体" w:cs="宋体"/>
          <w:color w:val="000000"/>
          <w:sz w:val="24"/>
        </w:rPr>
        <w:lastRenderedPageBreak/>
        <w:t>点击遗失物品登记簿进入遗失物品登记簿交易，点击查询展示查询界面</w:t>
      </w:r>
    </w:p>
    <w:p w14:paraId="3B5FA15A" w14:textId="77777777" w:rsidR="0013061D" w:rsidRDefault="003B1A6E">
      <w:r>
        <w:rPr>
          <w:noProof/>
        </w:rPr>
        <w:drawing>
          <wp:inline distT="0" distB="0" distL="85725" distR="85725" wp14:anchorId="1459C85E" wp14:editId="536877C4">
            <wp:extent cx="4397375" cy="263842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91"/>
                    <a:stretch>
                      <a:fillRect/>
                    </a:stretch>
                  </pic:blipFill>
                  <pic:spPr>
                    <a:xfrm>
                      <a:off x="0" y="0"/>
                      <a:ext cx="4397548" cy="2638529"/>
                    </a:xfrm>
                    <a:prstGeom prst="rect">
                      <a:avLst/>
                    </a:prstGeom>
                    <a:noFill/>
                    <a:ln w="9525" cap="flat" cmpd="sng">
                      <a:noFill/>
                      <a:prstDash val="solid"/>
                      <a:miter/>
                    </a:ln>
                  </pic:spPr>
                </pic:pic>
              </a:graphicData>
            </a:graphic>
          </wp:inline>
        </w:drawing>
      </w:r>
    </w:p>
    <w:p w14:paraId="5EBDDB8D" w14:textId="77777777" w:rsidR="0013061D" w:rsidRDefault="003B1A6E">
      <w:pPr>
        <w:numPr>
          <w:ilvl w:val="0"/>
          <w:numId w:val="8"/>
        </w:numPr>
        <w:ind w:firstLineChars="175" w:firstLine="420"/>
      </w:pPr>
      <w:r>
        <w:rPr>
          <w:rFonts w:ascii="宋体" w:cs="宋体"/>
          <w:color w:val="000000"/>
          <w:sz w:val="24"/>
        </w:rPr>
        <w:t>点击遗失物品登记簿新增</w:t>
      </w:r>
    </w:p>
    <w:p w14:paraId="349C929B" w14:textId="77777777" w:rsidR="0013061D" w:rsidRDefault="003B1A6E">
      <w:pPr>
        <w:pStyle w:val="index61"/>
        <w:ind w:leftChars="0" w:left="0"/>
      </w:pPr>
      <w:r>
        <w:rPr>
          <w:noProof/>
        </w:rPr>
        <w:drawing>
          <wp:inline distT="0" distB="0" distL="85725" distR="85725" wp14:anchorId="69C78E31" wp14:editId="27A6CE89">
            <wp:extent cx="4239895" cy="254381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92"/>
                    <a:stretch>
                      <a:fillRect/>
                    </a:stretch>
                  </pic:blipFill>
                  <pic:spPr>
                    <a:xfrm>
                      <a:off x="0" y="0"/>
                      <a:ext cx="4240356" cy="2544214"/>
                    </a:xfrm>
                    <a:prstGeom prst="rect">
                      <a:avLst/>
                    </a:prstGeom>
                    <a:noFill/>
                    <a:ln w="9525" cap="flat" cmpd="sng">
                      <a:noFill/>
                      <a:prstDash val="solid"/>
                      <a:miter/>
                    </a:ln>
                  </pic:spPr>
                </pic:pic>
              </a:graphicData>
            </a:graphic>
          </wp:inline>
        </w:drawing>
      </w:r>
    </w:p>
    <w:p w14:paraId="75B10ABD" w14:textId="77777777" w:rsidR="0013061D" w:rsidRDefault="003B1A6E">
      <w:pPr>
        <w:numPr>
          <w:ilvl w:val="0"/>
          <w:numId w:val="8"/>
        </w:numPr>
        <w:ind w:firstLineChars="175" w:firstLine="420"/>
      </w:pPr>
      <w:r>
        <w:rPr>
          <w:rFonts w:ascii="宋体" w:cs="宋体"/>
          <w:color w:val="000000"/>
          <w:sz w:val="24"/>
        </w:rPr>
        <w:t>点击遗失物品登记簿点击编辑按钮</w:t>
      </w:r>
    </w:p>
    <w:p w14:paraId="23F5EAF9" w14:textId="77777777" w:rsidR="0013061D" w:rsidRDefault="003B1A6E">
      <w:pPr>
        <w:pStyle w:val="index61"/>
        <w:ind w:leftChars="0" w:left="0"/>
      </w:pPr>
      <w:r>
        <w:rPr>
          <w:noProof/>
        </w:rPr>
        <w:drawing>
          <wp:inline distT="0" distB="0" distL="85725" distR="85725" wp14:anchorId="454E245A" wp14:editId="61D56E94">
            <wp:extent cx="4642485" cy="278511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3"/>
                    <a:stretch>
                      <a:fillRect/>
                    </a:stretch>
                  </pic:blipFill>
                  <pic:spPr>
                    <a:xfrm>
                      <a:off x="0" y="0"/>
                      <a:ext cx="4642892" cy="2785734"/>
                    </a:xfrm>
                    <a:prstGeom prst="rect">
                      <a:avLst/>
                    </a:prstGeom>
                    <a:noFill/>
                    <a:ln w="9525" cap="flat" cmpd="sng">
                      <a:noFill/>
                      <a:prstDash val="solid"/>
                      <a:miter/>
                    </a:ln>
                  </pic:spPr>
                </pic:pic>
              </a:graphicData>
            </a:graphic>
          </wp:inline>
        </w:drawing>
      </w:r>
    </w:p>
    <w:p w14:paraId="2C44251B" w14:textId="77777777" w:rsidR="0013061D" w:rsidRDefault="003B1A6E">
      <w:r>
        <w:rPr>
          <w:noProof/>
        </w:rPr>
        <w:lastRenderedPageBreak/>
        <w:drawing>
          <wp:inline distT="0" distB="0" distL="85725" distR="85725" wp14:anchorId="54001475" wp14:editId="221DAD8A">
            <wp:extent cx="4538980" cy="272288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4"/>
                    <a:stretch>
                      <a:fillRect/>
                    </a:stretch>
                  </pic:blipFill>
                  <pic:spPr>
                    <a:xfrm>
                      <a:off x="0" y="0"/>
                      <a:ext cx="4538988" cy="2723394"/>
                    </a:xfrm>
                    <a:prstGeom prst="rect">
                      <a:avLst/>
                    </a:prstGeom>
                    <a:noFill/>
                    <a:ln w="9525" cap="flat" cmpd="sng">
                      <a:noFill/>
                      <a:prstDash val="solid"/>
                      <a:miter/>
                    </a:ln>
                  </pic:spPr>
                </pic:pic>
              </a:graphicData>
            </a:graphic>
          </wp:inline>
        </w:drawing>
      </w:r>
    </w:p>
    <w:p w14:paraId="4D503DB2" w14:textId="77777777" w:rsidR="0013061D" w:rsidRDefault="0013061D"/>
    <w:p w14:paraId="1A5BBB0B" w14:textId="77777777" w:rsidR="0013061D" w:rsidRDefault="003B1A6E">
      <w:pPr>
        <w:pStyle w:val="3"/>
      </w:pPr>
      <w:bookmarkStart w:id="235" w:name="_Toc180412096"/>
      <w:bookmarkStart w:id="236" w:name="_Toc196225661"/>
      <w:r>
        <w:rPr>
          <w:rFonts w:hint="eastAsia"/>
        </w:rPr>
        <w:t>注意事项</w:t>
      </w:r>
      <w:bookmarkEnd w:id="235"/>
      <w:bookmarkEnd w:id="236"/>
    </w:p>
    <w:p w14:paraId="4C23659E"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p w14:paraId="04FE4953" w14:textId="77777777" w:rsidR="0013061D" w:rsidRDefault="0013061D"/>
    <w:p w14:paraId="2A4FB059" w14:textId="77777777" w:rsidR="0013061D" w:rsidRDefault="003B1A6E">
      <w:pPr>
        <w:pStyle w:val="2"/>
      </w:pPr>
      <w:bookmarkStart w:id="237" w:name="_Toc180412097"/>
      <w:bookmarkStart w:id="238" w:name="_Toc17816"/>
      <w:bookmarkStart w:id="239" w:name="_Toc196225662"/>
      <w:r>
        <w:t>数字人民币推荐</w:t>
      </w:r>
      <w:bookmarkEnd w:id="237"/>
      <w:bookmarkEnd w:id="238"/>
      <w:bookmarkEnd w:id="239"/>
    </w:p>
    <w:p w14:paraId="4E2D0CD7" w14:textId="77777777" w:rsidR="0013061D" w:rsidRDefault="003B1A6E">
      <w:pPr>
        <w:pStyle w:val="3"/>
      </w:pPr>
      <w:bookmarkStart w:id="240" w:name="_Toc180412098"/>
      <w:bookmarkStart w:id="241" w:name="_Toc196225663"/>
      <w:r>
        <w:rPr>
          <w:rFonts w:hint="eastAsia"/>
        </w:rPr>
        <w:t>功能描述</w:t>
      </w:r>
      <w:bookmarkEnd w:id="240"/>
      <w:bookmarkEnd w:id="241"/>
    </w:p>
    <w:p w14:paraId="31526B06" w14:textId="77777777" w:rsidR="0013061D" w:rsidRDefault="003B1A6E">
      <w:pPr>
        <w:pStyle w:val="210"/>
        <w:widowControl/>
        <w:spacing w:after="0" w:line="500" w:lineRule="exact"/>
        <w:ind w:leftChars="0" w:left="0" w:firstLine="480"/>
      </w:pPr>
      <w:r>
        <w:rPr>
          <w:rFonts w:ascii="宋体" w:hint="eastAsia"/>
          <w:color w:val="000000"/>
          <w:sz w:val="24"/>
        </w:rPr>
        <w:t>实现试点地区行内员工在移动展业邮e通APP生成数字人民币引荐二维码，客户通过扫描二维码进入数字人民币申请界面完成信息填写，并完成《中国邮政储蓄银行数字人民币个人钱包信息保护政策》签署。客户信息填写成功后，信息推送至数字人民币场景应用系统，引荐人员可以在移动展业邮e通APP数字人民币引荐二维码界面查看推荐成功的客户名单。</w:t>
      </w:r>
    </w:p>
    <w:p w14:paraId="41E093A1" w14:textId="77777777" w:rsidR="0013061D" w:rsidRDefault="0013061D">
      <w:pPr>
        <w:spacing w:line="360" w:lineRule="auto"/>
        <w:ind w:firstLineChars="200" w:firstLine="480"/>
        <w:rPr>
          <w:rFonts w:ascii="宋体" w:hAnsi="宋体" w:cs="宋体" w:hint="eastAsia"/>
          <w:sz w:val="24"/>
          <w:szCs w:val="24"/>
        </w:rPr>
      </w:pPr>
    </w:p>
    <w:p w14:paraId="5F8C6825" w14:textId="77777777" w:rsidR="0013061D" w:rsidRDefault="003B1A6E">
      <w:pPr>
        <w:pStyle w:val="3"/>
      </w:pPr>
      <w:bookmarkStart w:id="242" w:name="_Toc180412099"/>
      <w:bookmarkStart w:id="243" w:name="_Toc196225664"/>
      <w:r>
        <w:rPr>
          <w:rFonts w:hint="eastAsia"/>
        </w:rPr>
        <w:t>操作权限</w:t>
      </w:r>
      <w:bookmarkEnd w:id="242"/>
      <w:bookmarkEnd w:id="243"/>
    </w:p>
    <w:p w14:paraId="2884396C"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739B9FE0"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345144B2"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2CC51EEE"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操作人员身份:邮e通APP操作员</w:t>
      </w:r>
    </w:p>
    <w:p w14:paraId="21406821"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lastRenderedPageBreak/>
        <w:t>授权人员身份:无</w:t>
      </w:r>
    </w:p>
    <w:p w14:paraId="3EE78165"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525BDD80"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294D613A"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w:t>
      </w:r>
    </w:p>
    <w:p w14:paraId="1897ACDD" w14:textId="77777777" w:rsidR="0013061D" w:rsidRDefault="003B1A6E">
      <w:pPr>
        <w:pStyle w:val="3"/>
      </w:pPr>
      <w:bookmarkStart w:id="244" w:name="_Toc180412100"/>
      <w:bookmarkStart w:id="245" w:name="_Toc196225665"/>
      <w:r>
        <w:rPr>
          <w:rFonts w:hint="eastAsia"/>
        </w:rPr>
        <w:t>操作流程</w:t>
      </w:r>
      <w:bookmarkEnd w:id="244"/>
      <w:bookmarkEnd w:id="245"/>
    </w:p>
    <w:p w14:paraId="0DCF5602" w14:textId="77777777" w:rsidR="0013061D" w:rsidRDefault="003B1A6E">
      <w:pPr>
        <w:pStyle w:val="20"/>
        <w:numPr>
          <w:ilvl w:val="0"/>
          <w:numId w:val="9"/>
        </w:numPr>
        <w:ind w:leftChars="0" w:firstLineChars="0"/>
        <w:rPr>
          <w:rFonts w:ascii="宋体" w:cs="宋体"/>
          <w:iCs/>
          <w:color w:val="000000"/>
          <w:sz w:val="24"/>
        </w:rPr>
      </w:pPr>
      <w:r>
        <w:rPr>
          <w:rFonts w:ascii="宋体" w:cs="宋体" w:hint="eastAsia"/>
          <w:iCs/>
          <w:color w:val="000000"/>
          <w:sz w:val="24"/>
        </w:rPr>
        <w:t>试点地区的员工登陆</w:t>
      </w:r>
      <w:r>
        <w:rPr>
          <w:rFonts w:ascii="宋体" w:cs="宋体" w:hint="eastAsia"/>
          <w:color w:val="000000"/>
          <w:sz w:val="24"/>
        </w:rPr>
        <w:t>移动展业邮e通APP</w:t>
      </w:r>
      <w:r>
        <w:rPr>
          <w:rFonts w:ascii="宋体" w:cs="宋体" w:hint="eastAsia"/>
          <w:iCs/>
          <w:color w:val="000000"/>
          <w:sz w:val="24"/>
        </w:rPr>
        <w:t>，进入数字人</w:t>
      </w:r>
    </w:p>
    <w:p w14:paraId="66233549" w14:textId="77777777" w:rsidR="0013061D" w:rsidRDefault="003B1A6E">
      <w:pPr>
        <w:pStyle w:val="20"/>
        <w:ind w:leftChars="0" w:left="0" w:firstLineChars="0" w:firstLine="0"/>
        <w:rPr>
          <w:rFonts w:ascii="宋体" w:cs="宋体"/>
          <w:iCs/>
          <w:color w:val="000000"/>
          <w:sz w:val="24"/>
        </w:rPr>
      </w:pPr>
      <w:r>
        <w:rPr>
          <w:rFonts w:ascii="宋体" w:cs="宋体" w:hint="eastAsia"/>
          <w:iCs/>
          <w:noProof/>
          <w:color w:val="000000"/>
          <w:sz w:val="24"/>
        </w:rPr>
        <w:drawing>
          <wp:inline distT="0" distB="0" distL="114300" distR="114300" wp14:anchorId="67974339" wp14:editId="30FAD579">
            <wp:extent cx="5266690" cy="3291840"/>
            <wp:effectExtent l="0" t="0" r="10160" b="3810"/>
            <wp:docPr id="1" name="图片 1" descr="Screenshot_20240910_14184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creenshot_20240910_141846_com.psbc.universal"/>
                    <pic:cNvPicPr>
                      <a:picLocks noChangeAspect="1"/>
                    </pic:cNvPicPr>
                  </pic:nvPicPr>
                  <pic:blipFill>
                    <a:blip r:embed="rId95"/>
                    <a:stretch>
                      <a:fillRect/>
                    </a:stretch>
                  </pic:blipFill>
                  <pic:spPr>
                    <a:xfrm>
                      <a:off x="0" y="0"/>
                      <a:ext cx="5266690" cy="3291840"/>
                    </a:xfrm>
                    <a:prstGeom prst="rect">
                      <a:avLst/>
                    </a:prstGeom>
                  </pic:spPr>
                </pic:pic>
              </a:graphicData>
            </a:graphic>
          </wp:inline>
        </w:drawing>
      </w:r>
      <w:r>
        <w:rPr>
          <w:rFonts w:ascii="宋体" w:cs="宋体" w:hint="eastAsia"/>
          <w:iCs/>
          <w:color w:val="000000"/>
          <w:sz w:val="24"/>
        </w:rPr>
        <w:t>销二维码申请入口；</w:t>
      </w:r>
    </w:p>
    <w:p w14:paraId="6FC011F3" w14:textId="77777777" w:rsidR="0013061D" w:rsidRDefault="0013061D"/>
    <w:p w14:paraId="367D8EB7" w14:textId="77777777" w:rsidR="0013061D" w:rsidRDefault="003B1A6E">
      <w:pPr>
        <w:pStyle w:val="20"/>
        <w:ind w:left="420" w:firstLine="480"/>
        <w:rPr>
          <w:rFonts w:ascii="宋体" w:cs="宋体"/>
          <w:iCs/>
          <w:color w:val="000000"/>
          <w:sz w:val="24"/>
        </w:rPr>
      </w:pPr>
      <w:r>
        <w:rPr>
          <w:rFonts w:ascii="宋体" w:cs="宋体" w:hint="eastAsia"/>
          <w:iCs/>
          <w:color w:val="000000"/>
          <w:sz w:val="24"/>
        </w:rPr>
        <w:t>（2）系统自动展示当前柜员的推荐二维码</w:t>
      </w:r>
    </w:p>
    <w:p w14:paraId="09D8CAA4" w14:textId="77777777" w:rsidR="0013061D" w:rsidRDefault="003B1A6E">
      <w:r>
        <w:rPr>
          <w:noProof/>
        </w:rPr>
        <w:drawing>
          <wp:inline distT="0" distB="0" distL="85725" distR="85725" wp14:anchorId="21DC4EC9" wp14:editId="1BC747F8">
            <wp:extent cx="4887595" cy="293243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96"/>
                    <a:stretch>
                      <a:fillRect/>
                    </a:stretch>
                  </pic:blipFill>
                  <pic:spPr>
                    <a:xfrm>
                      <a:off x="0" y="0"/>
                      <a:ext cx="4888120" cy="2932730"/>
                    </a:xfrm>
                    <a:prstGeom prst="rect">
                      <a:avLst/>
                    </a:prstGeom>
                    <a:noFill/>
                    <a:ln w="9525" cap="flat" cmpd="sng">
                      <a:noFill/>
                      <a:prstDash val="solid"/>
                      <a:miter/>
                    </a:ln>
                  </pic:spPr>
                </pic:pic>
              </a:graphicData>
            </a:graphic>
          </wp:inline>
        </w:drawing>
      </w:r>
    </w:p>
    <w:p w14:paraId="5CE2A5FB" w14:textId="77777777" w:rsidR="0013061D" w:rsidRDefault="003B1A6E">
      <w:pPr>
        <w:pStyle w:val="20"/>
        <w:ind w:left="420" w:firstLine="480"/>
        <w:rPr>
          <w:rFonts w:ascii="宋体" w:cs="宋体"/>
          <w:iCs/>
          <w:color w:val="000000"/>
          <w:sz w:val="24"/>
        </w:rPr>
      </w:pPr>
      <w:r>
        <w:rPr>
          <w:rFonts w:ascii="宋体" w:cs="宋体" w:hint="eastAsia"/>
          <w:iCs/>
          <w:color w:val="000000"/>
          <w:sz w:val="24"/>
        </w:rPr>
        <w:lastRenderedPageBreak/>
        <w:t>（3）员工将本人数币推荐二维码展示给客户</w:t>
      </w:r>
      <w:r>
        <w:rPr>
          <w:rFonts w:ascii="宋体" w:cs="宋体"/>
          <w:iCs/>
          <w:color w:val="000000"/>
          <w:sz w:val="24"/>
        </w:rPr>
        <w:t>，扫码成功后点击我的推荐可疑查看列表</w:t>
      </w:r>
      <w:r>
        <w:rPr>
          <w:rFonts w:ascii="宋体" w:cs="宋体" w:hint="eastAsia"/>
          <w:iCs/>
          <w:color w:val="000000"/>
          <w:sz w:val="24"/>
        </w:rPr>
        <w:t>；</w:t>
      </w:r>
    </w:p>
    <w:p w14:paraId="7E06750F" w14:textId="77777777" w:rsidR="0013061D" w:rsidRDefault="003B1A6E">
      <w:pPr>
        <w:pStyle w:val="index61"/>
        <w:ind w:leftChars="0" w:left="0"/>
      </w:pPr>
      <w:r>
        <w:rPr>
          <w:noProof/>
        </w:rPr>
        <w:drawing>
          <wp:inline distT="0" distB="0" distL="85725" distR="85725" wp14:anchorId="4720AB7E" wp14:editId="4B5FD5AB">
            <wp:extent cx="5158105" cy="309435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97"/>
                    <a:stretch>
                      <a:fillRect/>
                    </a:stretch>
                  </pic:blipFill>
                  <pic:spPr>
                    <a:xfrm>
                      <a:off x="0" y="0"/>
                      <a:ext cx="5158218" cy="3094780"/>
                    </a:xfrm>
                    <a:prstGeom prst="rect">
                      <a:avLst/>
                    </a:prstGeom>
                    <a:noFill/>
                    <a:ln w="9525" cap="flat" cmpd="sng">
                      <a:noFill/>
                      <a:prstDash val="solid"/>
                      <a:miter/>
                    </a:ln>
                  </pic:spPr>
                </pic:pic>
              </a:graphicData>
            </a:graphic>
          </wp:inline>
        </w:drawing>
      </w:r>
    </w:p>
    <w:p w14:paraId="58C5A959" w14:textId="77777777" w:rsidR="0013061D" w:rsidRDefault="003B1A6E">
      <w:pPr>
        <w:pStyle w:val="3"/>
      </w:pPr>
      <w:bookmarkStart w:id="246" w:name="_Toc180412101"/>
      <w:bookmarkStart w:id="247" w:name="_Toc196225666"/>
      <w:r>
        <w:rPr>
          <w:rFonts w:hint="eastAsia"/>
        </w:rPr>
        <w:t>注意事项</w:t>
      </w:r>
      <w:bookmarkEnd w:id="246"/>
      <w:bookmarkEnd w:id="247"/>
    </w:p>
    <w:p w14:paraId="31FEA090"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p w14:paraId="10627700" w14:textId="77777777" w:rsidR="0013061D" w:rsidRDefault="003B1A6E">
      <w:pPr>
        <w:pStyle w:val="2"/>
      </w:pPr>
      <w:bookmarkStart w:id="248" w:name="_Toc180412102"/>
      <w:bookmarkStart w:id="249" w:name="_Toc196225667"/>
      <w:bookmarkStart w:id="250" w:name="_Hlk195709507"/>
      <w:r>
        <w:rPr>
          <w:rFonts w:hint="eastAsia"/>
          <w:lang w:eastAsia="zh-Hans"/>
        </w:rPr>
        <w:t>零售引荐线索录入</w:t>
      </w:r>
      <w:bookmarkEnd w:id="248"/>
      <w:bookmarkEnd w:id="249"/>
    </w:p>
    <w:p w14:paraId="2C7C07CE" w14:textId="77777777" w:rsidR="0013061D" w:rsidRDefault="003B1A6E">
      <w:pPr>
        <w:pStyle w:val="3"/>
      </w:pPr>
      <w:bookmarkStart w:id="251" w:name="_Toc180412103"/>
      <w:bookmarkStart w:id="252" w:name="_Toc196225668"/>
      <w:r>
        <w:rPr>
          <w:rFonts w:hint="eastAsia"/>
        </w:rPr>
        <w:t>功能描述</w:t>
      </w:r>
      <w:bookmarkEnd w:id="251"/>
      <w:bookmarkEnd w:id="252"/>
    </w:p>
    <w:p w14:paraId="2D442448" w14:textId="77777777" w:rsidR="0013061D" w:rsidRDefault="003B1A6E">
      <w:pPr>
        <w:pStyle w:val="210"/>
        <w:widowControl/>
        <w:spacing w:after="0" w:line="500" w:lineRule="exact"/>
        <w:ind w:leftChars="0" w:left="0" w:firstLine="480"/>
      </w:pPr>
      <w:r>
        <w:rPr>
          <w:rFonts w:ascii="宋体" w:hint="eastAsia"/>
          <w:color w:val="000000"/>
          <w:sz w:val="24"/>
          <w:lang w:eastAsia="zh-Hans"/>
        </w:rPr>
        <w:t>通过引荐线索功能</w:t>
      </w:r>
      <w:r>
        <w:rPr>
          <w:rFonts w:ascii="宋体"/>
          <w:color w:val="000000"/>
          <w:sz w:val="24"/>
          <w:lang w:eastAsia="zh-Hans"/>
        </w:rPr>
        <w:t>，</w:t>
      </w:r>
      <w:r>
        <w:rPr>
          <w:rFonts w:ascii="宋体" w:hint="eastAsia"/>
          <w:color w:val="000000"/>
          <w:sz w:val="24"/>
          <w:lang w:eastAsia="zh-Hans"/>
        </w:rPr>
        <w:t>线索录入人可以实现对引荐线索的录入</w:t>
      </w:r>
      <w:r>
        <w:rPr>
          <w:rFonts w:ascii="宋体"/>
          <w:color w:val="000000"/>
          <w:sz w:val="24"/>
          <w:lang w:eastAsia="zh-Hans"/>
        </w:rPr>
        <w:t>、</w:t>
      </w:r>
      <w:r>
        <w:rPr>
          <w:rFonts w:ascii="宋体" w:hint="eastAsia"/>
          <w:color w:val="000000"/>
          <w:sz w:val="24"/>
          <w:lang w:eastAsia="zh-Hans"/>
        </w:rPr>
        <w:t>指派</w:t>
      </w:r>
      <w:r>
        <w:rPr>
          <w:rFonts w:ascii="宋体"/>
          <w:color w:val="000000"/>
          <w:sz w:val="24"/>
          <w:lang w:eastAsia="zh-Hans"/>
        </w:rPr>
        <w:t>、</w:t>
      </w:r>
      <w:r>
        <w:rPr>
          <w:rFonts w:ascii="宋体" w:hint="eastAsia"/>
          <w:color w:val="000000"/>
          <w:sz w:val="24"/>
          <w:lang w:eastAsia="zh-Hans"/>
        </w:rPr>
        <w:t>修改和删除</w:t>
      </w:r>
      <w:r>
        <w:rPr>
          <w:rFonts w:ascii="宋体" w:hint="eastAsia"/>
          <w:color w:val="000000"/>
          <w:sz w:val="24"/>
        </w:rPr>
        <w:t>。</w:t>
      </w:r>
    </w:p>
    <w:p w14:paraId="2A30ABB5" w14:textId="77777777" w:rsidR="0013061D" w:rsidRDefault="0013061D">
      <w:pPr>
        <w:spacing w:line="360" w:lineRule="auto"/>
        <w:ind w:firstLineChars="200" w:firstLine="480"/>
        <w:rPr>
          <w:rFonts w:ascii="宋体" w:hAnsi="宋体" w:cs="宋体" w:hint="eastAsia"/>
          <w:sz w:val="24"/>
          <w:szCs w:val="24"/>
        </w:rPr>
      </w:pPr>
    </w:p>
    <w:p w14:paraId="28381885" w14:textId="77777777" w:rsidR="0013061D" w:rsidRDefault="003B1A6E">
      <w:pPr>
        <w:pStyle w:val="3"/>
      </w:pPr>
      <w:bookmarkStart w:id="253" w:name="_Toc180412104"/>
      <w:bookmarkStart w:id="254" w:name="_Toc196225669"/>
      <w:r>
        <w:rPr>
          <w:rFonts w:hint="eastAsia"/>
        </w:rPr>
        <w:t>操作权限</w:t>
      </w:r>
      <w:bookmarkEnd w:id="253"/>
      <w:bookmarkEnd w:id="254"/>
    </w:p>
    <w:p w14:paraId="0B117106"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3729AA54"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5478265D"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2064B36D"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操作人员身份:邮e通APP操作员</w:t>
      </w:r>
    </w:p>
    <w:p w14:paraId="524416D1"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授权人员身份:无</w:t>
      </w:r>
    </w:p>
    <w:p w14:paraId="192C2EF0"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4F116CF3"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6A8D9638"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lastRenderedPageBreak/>
        <w:tab/>
        <w:t>全国</w:t>
      </w:r>
    </w:p>
    <w:p w14:paraId="54C8CA6B" w14:textId="77777777" w:rsidR="0013061D" w:rsidRDefault="003B1A6E">
      <w:pPr>
        <w:pStyle w:val="3"/>
      </w:pPr>
      <w:bookmarkStart w:id="255" w:name="_Toc180412105"/>
      <w:bookmarkStart w:id="256" w:name="_Toc196225670"/>
      <w:r>
        <w:rPr>
          <w:rFonts w:hint="eastAsia"/>
        </w:rPr>
        <w:t>操作流程</w:t>
      </w:r>
      <w:bookmarkEnd w:id="255"/>
      <w:bookmarkEnd w:id="256"/>
    </w:p>
    <w:p w14:paraId="360A502D" w14:textId="77777777" w:rsidR="0013061D" w:rsidRDefault="003B1A6E">
      <w:pPr>
        <w:pStyle w:val="20"/>
        <w:ind w:leftChars="0" w:left="0" w:firstLineChars="0" w:firstLine="0"/>
        <w:rPr>
          <w:rFonts w:ascii="宋体" w:cs="宋体"/>
          <w:iCs/>
          <w:color w:val="000000"/>
          <w:sz w:val="24"/>
        </w:rPr>
      </w:pPr>
      <w:r>
        <w:rPr>
          <w:rFonts w:ascii="宋体" w:cs="宋体"/>
          <w:iCs/>
          <w:color w:val="000000"/>
          <w:sz w:val="24"/>
          <w:lang w:eastAsia="zh-Hans"/>
        </w:rPr>
        <w:t>（1）</w:t>
      </w:r>
      <w:r>
        <w:rPr>
          <w:rFonts w:ascii="宋体" w:cs="宋体" w:hint="eastAsia"/>
          <w:iCs/>
          <w:color w:val="000000"/>
          <w:sz w:val="24"/>
        </w:rPr>
        <w:t>试点地区的员工登陆</w:t>
      </w:r>
      <w:r>
        <w:rPr>
          <w:rFonts w:ascii="宋体" w:cs="宋体" w:hint="eastAsia"/>
          <w:color w:val="000000"/>
          <w:sz w:val="24"/>
        </w:rPr>
        <w:t>移动展业邮e通APP</w:t>
      </w:r>
      <w:r>
        <w:rPr>
          <w:rFonts w:ascii="宋体" w:cs="宋体" w:hint="eastAsia"/>
          <w:iCs/>
          <w:color w:val="000000"/>
          <w:sz w:val="24"/>
        </w:rPr>
        <w:t>，进入</w:t>
      </w:r>
      <w:r>
        <w:rPr>
          <w:rFonts w:ascii="宋体" w:cs="宋体" w:hint="eastAsia"/>
          <w:iCs/>
          <w:color w:val="000000"/>
          <w:sz w:val="24"/>
          <w:lang w:eastAsia="zh-Hans"/>
        </w:rPr>
        <w:t>引荐线索录入</w:t>
      </w:r>
      <w:r>
        <w:rPr>
          <w:rFonts w:ascii="宋体" w:cs="宋体" w:hint="eastAsia"/>
          <w:iCs/>
          <w:color w:val="000000"/>
          <w:sz w:val="24"/>
        </w:rPr>
        <w:t>入口；</w:t>
      </w:r>
    </w:p>
    <w:p w14:paraId="44B29801" w14:textId="77777777" w:rsidR="0013061D" w:rsidRDefault="003B1A6E">
      <w:pPr>
        <w:rPr>
          <w:rFonts w:ascii="宋体" w:cs="宋体"/>
          <w:color w:val="000000"/>
          <w:sz w:val="24"/>
        </w:rPr>
      </w:pPr>
      <w:r>
        <w:rPr>
          <w:rFonts w:ascii="宋体" w:cs="宋体" w:hint="eastAsia"/>
          <w:noProof/>
          <w:color w:val="000000"/>
          <w:sz w:val="24"/>
        </w:rPr>
        <w:drawing>
          <wp:inline distT="0" distB="0" distL="114300" distR="114300" wp14:anchorId="3694D33E" wp14:editId="0678CE5D">
            <wp:extent cx="5266690" cy="3291840"/>
            <wp:effectExtent l="0" t="0" r="16510" b="10160"/>
            <wp:docPr id="6" name="图片 6" descr="Screenshot_20240910_14570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240910_145701_com.psbc.universal"/>
                    <pic:cNvPicPr>
                      <a:picLocks noChangeAspect="1"/>
                    </pic:cNvPicPr>
                  </pic:nvPicPr>
                  <pic:blipFill>
                    <a:blip r:embed="rId98"/>
                    <a:stretch>
                      <a:fillRect/>
                    </a:stretch>
                  </pic:blipFill>
                  <pic:spPr>
                    <a:xfrm>
                      <a:off x="0" y="0"/>
                      <a:ext cx="5266690" cy="3291840"/>
                    </a:xfrm>
                    <a:prstGeom prst="rect">
                      <a:avLst/>
                    </a:prstGeom>
                  </pic:spPr>
                </pic:pic>
              </a:graphicData>
            </a:graphic>
          </wp:inline>
        </w:drawing>
      </w:r>
    </w:p>
    <w:p w14:paraId="127E270C" w14:textId="77777777" w:rsidR="0013061D" w:rsidRDefault="0013061D"/>
    <w:p w14:paraId="0CACB22E" w14:textId="77777777" w:rsidR="0013061D" w:rsidRDefault="003B1A6E">
      <w:pPr>
        <w:pStyle w:val="20"/>
        <w:ind w:leftChars="0" w:left="0" w:firstLineChars="0" w:firstLine="0"/>
        <w:rPr>
          <w:rFonts w:ascii="宋体" w:cs="宋体"/>
          <w:iCs/>
          <w:color w:val="000000"/>
          <w:sz w:val="24"/>
          <w:lang w:eastAsia="zh-Hans"/>
        </w:rPr>
      </w:pPr>
      <w:r>
        <w:rPr>
          <w:rFonts w:ascii="宋体" w:cs="宋体"/>
          <w:iCs/>
          <w:color w:val="000000"/>
          <w:sz w:val="24"/>
        </w:rPr>
        <w:t>（2）</w:t>
      </w:r>
      <w:r>
        <w:rPr>
          <w:rFonts w:ascii="宋体" w:cs="宋体" w:hint="eastAsia"/>
          <w:iCs/>
          <w:color w:val="000000"/>
          <w:sz w:val="24"/>
          <w:lang w:eastAsia="zh-Hans"/>
        </w:rPr>
        <w:t>点击零售线索录入</w:t>
      </w:r>
      <w:r>
        <w:rPr>
          <w:rFonts w:ascii="宋体" w:cs="宋体"/>
          <w:iCs/>
          <w:color w:val="000000"/>
          <w:sz w:val="24"/>
          <w:lang w:eastAsia="zh-Hans"/>
        </w:rPr>
        <w:t>，</w:t>
      </w:r>
      <w:r>
        <w:rPr>
          <w:rFonts w:ascii="宋体" w:cs="宋体" w:hint="eastAsia"/>
          <w:iCs/>
          <w:color w:val="000000"/>
          <w:sz w:val="24"/>
          <w:lang w:eastAsia="zh-Hans"/>
        </w:rPr>
        <w:t>进行线索录入</w:t>
      </w:r>
    </w:p>
    <w:p w14:paraId="583C58BD" w14:textId="77777777" w:rsidR="0013061D" w:rsidRDefault="003B1A6E">
      <w:pPr>
        <w:pStyle w:val="20"/>
        <w:ind w:leftChars="0" w:left="0" w:firstLineChars="0" w:firstLine="0"/>
        <w:jc w:val="left"/>
        <w:rPr>
          <w:rFonts w:ascii="宋体" w:cs="宋体"/>
          <w:iCs/>
          <w:color w:val="000000"/>
          <w:sz w:val="24"/>
        </w:rPr>
      </w:pPr>
      <w:r>
        <w:rPr>
          <w:rFonts w:ascii="宋体" w:cs="宋体"/>
          <w:iCs/>
          <w:noProof/>
          <w:color w:val="000000"/>
          <w:sz w:val="24"/>
        </w:rPr>
        <w:drawing>
          <wp:inline distT="0" distB="0" distL="114300" distR="114300" wp14:anchorId="63917B48" wp14:editId="5F336D85">
            <wp:extent cx="5266690" cy="3291840"/>
            <wp:effectExtent l="0" t="0" r="16510" b="10160"/>
            <wp:docPr id="7" name="图片 7" descr="Screenshot_20240910_14572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240910_145721_com.psbc.universal"/>
                    <pic:cNvPicPr>
                      <a:picLocks noChangeAspect="1"/>
                    </pic:cNvPicPr>
                  </pic:nvPicPr>
                  <pic:blipFill>
                    <a:blip r:embed="rId99"/>
                    <a:stretch>
                      <a:fillRect/>
                    </a:stretch>
                  </pic:blipFill>
                  <pic:spPr>
                    <a:xfrm>
                      <a:off x="0" y="0"/>
                      <a:ext cx="5266690" cy="3291840"/>
                    </a:xfrm>
                    <a:prstGeom prst="rect">
                      <a:avLst/>
                    </a:prstGeom>
                  </pic:spPr>
                </pic:pic>
              </a:graphicData>
            </a:graphic>
          </wp:inline>
        </w:drawing>
      </w:r>
    </w:p>
    <w:p w14:paraId="1E25362F" w14:textId="77777777" w:rsidR="0013061D" w:rsidRDefault="0013061D"/>
    <w:p w14:paraId="149C75A7" w14:textId="77777777" w:rsidR="0013061D" w:rsidRDefault="003B1A6E">
      <w:pPr>
        <w:pStyle w:val="20"/>
        <w:ind w:leftChars="0" w:left="0" w:firstLineChars="0" w:firstLine="0"/>
        <w:rPr>
          <w:rFonts w:ascii="宋体" w:cs="宋体"/>
          <w:iCs/>
          <w:color w:val="000000"/>
          <w:sz w:val="24"/>
          <w:lang w:eastAsia="zh-Hans"/>
        </w:rPr>
      </w:pPr>
      <w:r>
        <w:rPr>
          <w:rFonts w:ascii="宋体" w:cs="宋体" w:hint="eastAsia"/>
          <w:iCs/>
          <w:color w:val="000000"/>
          <w:sz w:val="24"/>
        </w:rPr>
        <w:t>（3）</w:t>
      </w:r>
      <w:r>
        <w:rPr>
          <w:rFonts w:ascii="宋体" w:cs="宋体" w:hint="eastAsia"/>
          <w:iCs/>
          <w:color w:val="000000"/>
          <w:sz w:val="24"/>
          <w:lang w:eastAsia="zh-Hans"/>
        </w:rPr>
        <w:t>在录入页面</w:t>
      </w:r>
      <w:r>
        <w:rPr>
          <w:rFonts w:ascii="宋体" w:cs="宋体"/>
          <w:iCs/>
          <w:color w:val="000000"/>
          <w:sz w:val="24"/>
          <w:lang w:eastAsia="zh-Hans"/>
        </w:rPr>
        <w:t>，</w:t>
      </w:r>
      <w:r>
        <w:rPr>
          <w:rFonts w:ascii="宋体" w:cs="宋体" w:hint="eastAsia"/>
          <w:iCs/>
          <w:color w:val="000000"/>
          <w:sz w:val="24"/>
          <w:lang w:eastAsia="zh-Hans"/>
        </w:rPr>
        <w:t>录入客户信息</w:t>
      </w:r>
      <w:r>
        <w:rPr>
          <w:rFonts w:ascii="宋体" w:cs="宋体"/>
          <w:iCs/>
          <w:color w:val="000000"/>
          <w:sz w:val="24"/>
          <w:lang w:eastAsia="zh-Hans"/>
        </w:rPr>
        <w:t>、</w:t>
      </w:r>
      <w:r>
        <w:rPr>
          <w:rFonts w:ascii="宋体" w:cs="宋体" w:hint="eastAsia"/>
          <w:iCs/>
          <w:color w:val="000000"/>
          <w:sz w:val="24"/>
          <w:lang w:eastAsia="zh-Hans"/>
        </w:rPr>
        <w:t>产品信息</w:t>
      </w:r>
      <w:r>
        <w:rPr>
          <w:rFonts w:ascii="宋体" w:cs="宋体"/>
          <w:iCs/>
          <w:color w:val="000000"/>
          <w:sz w:val="24"/>
          <w:lang w:eastAsia="zh-Hans"/>
        </w:rPr>
        <w:t>、</w:t>
      </w:r>
      <w:r>
        <w:rPr>
          <w:rFonts w:ascii="宋体" w:cs="宋体" w:hint="eastAsia"/>
          <w:iCs/>
          <w:color w:val="000000"/>
          <w:sz w:val="24"/>
          <w:lang w:eastAsia="zh-Hans"/>
        </w:rPr>
        <w:t>线索执行人及分成比例</w:t>
      </w:r>
      <w:r>
        <w:rPr>
          <w:rFonts w:ascii="宋体" w:cs="宋体"/>
          <w:iCs/>
          <w:color w:val="000000"/>
          <w:sz w:val="24"/>
          <w:lang w:eastAsia="zh-Hans"/>
        </w:rPr>
        <w:t>。</w:t>
      </w:r>
    </w:p>
    <w:p w14:paraId="515A5392" w14:textId="77777777" w:rsidR="0013061D" w:rsidRDefault="003B1A6E">
      <w:pPr>
        <w:pStyle w:val="index61"/>
        <w:ind w:leftChars="0" w:left="0"/>
      </w:pPr>
      <w:r>
        <w:rPr>
          <w:noProof/>
        </w:rPr>
        <w:lastRenderedPageBreak/>
        <w:drawing>
          <wp:inline distT="0" distB="0" distL="114300" distR="114300" wp14:anchorId="52FD6487" wp14:editId="5E066762">
            <wp:extent cx="5266690" cy="2616835"/>
            <wp:effectExtent l="0" t="0" r="16510" b="24765"/>
            <wp:docPr id="8" name="图片 8" descr="Screenshot_20240910_14573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creenshot_20240910_145735_com.psbc.universal"/>
                    <pic:cNvPicPr>
                      <a:picLocks noChangeAspect="1"/>
                    </pic:cNvPicPr>
                  </pic:nvPicPr>
                  <pic:blipFill>
                    <a:blip r:embed="rId100"/>
                    <a:stretch>
                      <a:fillRect/>
                    </a:stretch>
                  </pic:blipFill>
                  <pic:spPr>
                    <a:xfrm>
                      <a:off x="0" y="0"/>
                      <a:ext cx="5266690" cy="2616835"/>
                    </a:xfrm>
                    <a:prstGeom prst="rect">
                      <a:avLst/>
                    </a:prstGeom>
                  </pic:spPr>
                </pic:pic>
              </a:graphicData>
            </a:graphic>
          </wp:inline>
        </w:drawing>
      </w:r>
    </w:p>
    <w:p w14:paraId="1144E1F5" w14:textId="77777777" w:rsidR="0013061D" w:rsidRDefault="0013061D"/>
    <w:p w14:paraId="1A9D2649" w14:textId="77777777" w:rsidR="0013061D" w:rsidRDefault="003B1A6E">
      <w:pPr>
        <w:pStyle w:val="20"/>
        <w:ind w:leftChars="0" w:left="0" w:firstLineChars="0" w:firstLine="0"/>
      </w:pPr>
      <w:r>
        <w:rPr>
          <w:noProof/>
        </w:rPr>
        <w:drawing>
          <wp:inline distT="0" distB="0" distL="114300" distR="114300" wp14:anchorId="36B8FA5C" wp14:editId="71697A81">
            <wp:extent cx="5327015" cy="2687320"/>
            <wp:effectExtent l="0" t="0" r="6985" b="5080"/>
            <wp:docPr id="10" name="图片 10" descr="Screenshot_20240910_14575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240910_145752_com.psbc.universal"/>
                    <pic:cNvPicPr>
                      <a:picLocks noChangeAspect="1"/>
                    </pic:cNvPicPr>
                  </pic:nvPicPr>
                  <pic:blipFill>
                    <a:blip r:embed="rId101"/>
                    <a:stretch>
                      <a:fillRect/>
                    </a:stretch>
                  </pic:blipFill>
                  <pic:spPr>
                    <a:xfrm>
                      <a:off x="0" y="0"/>
                      <a:ext cx="5327015" cy="2687320"/>
                    </a:xfrm>
                    <a:prstGeom prst="rect">
                      <a:avLst/>
                    </a:prstGeom>
                  </pic:spPr>
                </pic:pic>
              </a:graphicData>
            </a:graphic>
          </wp:inline>
        </w:drawing>
      </w:r>
    </w:p>
    <w:p w14:paraId="19D26D6D" w14:textId="77777777" w:rsidR="0013061D" w:rsidRDefault="003B1A6E">
      <w:r>
        <w:t>（</w:t>
      </w:r>
      <w:r>
        <w:t>4</w:t>
      </w:r>
      <w:r>
        <w:t>）</w:t>
      </w:r>
      <w:r>
        <w:rPr>
          <w:rFonts w:hint="eastAsia"/>
          <w:lang w:eastAsia="zh-Hans"/>
        </w:rPr>
        <w:t>选择执行机构后</w:t>
      </w:r>
      <w:r>
        <w:rPr>
          <w:lang w:eastAsia="zh-Hans"/>
        </w:rPr>
        <w:t>，</w:t>
      </w:r>
      <w:r>
        <w:rPr>
          <w:rFonts w:hint="eastAsia"/>
          <w:lang w:eastAsia="zh-Hans"/>
        </w:rPr>
        <w:t>点击选择按钮</w:t>
      </w:r>
      <w:r>
        <w:rPr>
          <w:lang w:eastAsia="zh-Hans"/>
        </w:rPr>
        <w:t>，</w:t>
      </w:r>
      <w:r>
        <w:rPr>
          <w:rFonts w:hint="eastAsia"/>
          <w:lang w:eastAsia="zh-Hans"/>
        </w:rPr>
        <w:t>在对应机构选择执行人员进行处理</w:t>
      </w:r>
    </w:p>
    <w:p w14:paraId="38BCBD33" w14:textId="77777777" w:rsidR="0013061D" w:rsidRDefault="003B1A6E">
      <w:r>
        <w:rPr>
          <w:noProof/>
        </w:rPr>
        <w:drawing>
          <wp:inline distT="0" distB="0" distL="114300" distR="114300" wp14:anchorId="768D93F5" wp14:editId="307209D4">
            <wp:extent cx="5266690" cy="2164080"/>
            <wp:effectExtent l="0" t="0" r="16510" b="20320"/>
            <wp:docPr id="15" name="图片 15" descr="Screenshot_20240910_14592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creenshot_20240910_145926_com.psbc.universal"/>
                    <pic:cNvPicPr>
                      <a:picLocks noChangeAspect="1"/>
                    </pic:cNvPicPr>
                  </pic:nvPicPr>
                  <pic:blipFill>
                    <a:blip r:embed="rId102"/>
                    <a:stretch>
                      <a:fillRect/>
                    </a:stretch>
                  </pic:blipFill>
                  <pic:spPr>
                    <a:xfrm>
                      <a:off x="0" y="0"/>
                      <a:ext cx="5266690" cy="2164080"/>
                    </a:xfrm>
                    <a:prstGeom prst="rect">
                      <a:avLst/>
                    </a:prstGeom>
                  </pic:spPr>
                </pic:pic>
              </a:graphicData>
            </a:graphic>
          </wp:inline>
        </w:drawing>
      </w:r>
    </w:p>
    <w:p w14:paraId="3BB315C2" w14:textId="77777777" w:rsidR="0013061D" w:rsidRDefault="003B1A6E">
      <w:pPr>
        <w:pStyle w:val="20"/>
        <w:ind w:leftChars="0" w:left="0" w:firstLineChars="0" w:firstLine="0"/>
      </w:pPr>
      <w:r>
        <w:t>（</w:t>
      </w:r>
      <w:r>
        <w:t>5</w:t>
      </w:r>
      <w:r>
        <w:t>）</w:t>
      </w:r>
      <w:r>
        <w:rPr>
          <w:rFonts w:hint="eastAsia"/>
          <w:lang w:eastAsia="zh-Hans"/>
        </w:rPr>
        <w:t>基础信息填写完毕后</w:t>
      </w:r>
      <w:r>
        <w:rPr>
          <w:lang w:eastAsia="zh-Hans"/>
        </w:rPr>
        <w:t>，</w:t>
      </w:r>
      <w:r>
        <w:rPr>
          <w:rFonts w:hint="eastAsia"/>
          <w:lang w:eastAsia="zh-Hans"/>
        </w:rPr>
        <w:t>根据选择保存方式</w:t>
      </w:r>
      <w:r>
        <w:rPr>
          <w:lang w:eastAsia="zh-Hans"/>
        </w:rPr>
        <w:t>，</w:t>
      </w:r>
      <w:r>
        <w:rPr>
          <w:rFonts w:hint="eastAsia"/>
          <w:lang w:eastAsia="zh-Hans"/>
        </w:rPr>
        <w:t>点击保存或录入</w:t>
      </w:r>
      <w:r>
        <w:rPr>
          <w:lang w:eastAsia="zh-Hans"/>
        </w:rPr>
        <w:t>，</w:t>
      </w:r>
      <w:r>
        <w:rPr>
          <w:rFonts w:hint="eastAsia"/>
          <w:lang w:eastAsia="zh-Hans"/>
        </w:rPr>
        <w:t>提交线索相关信息</w:t>
      </w:r>
      <w:r>
        <w:rPr>
          <w:lang w:eastAsia="zh-Hans"/>
        </w:rPr>
        <w:t>，</w:t>
      </w:r>
      <w:r>
        <w:rPr>
          <w:rFonts w:hint="eastAsia"/>
          <w:lang w:eastAsia="zh-Hans"/>
        </w:rPr>
        <w:t>执行成功</w:t>
      </w:r>
      <w:r>
        <w:rPr>
          <w:lang w:eastAsia="zh-Hans"/>
        </w:rPr>
        <w:t>，</w:t>
      </w:r>
      <w:r>
        <w:rPr>
          <w:rFonts w:hint="eastAsia"/>
          <w:lang w:eastAsia="zh-Hans"/>
        </w:rPr>
        <w:t>自动返回列表进行查看</w:t>
      </w:r>
      <w:r>
        <w:rPr>
          <w:lang w:eastAsia="zh-Hans"/>
        </w:rPr>
        <w:t>。</w:t>
      </w:r>
    </w:p>
    <w:p w14:paraId="60569136" w14:textId="77777777" w:rsidR="0013061D" w:rsidRDefault="003B1A6E">
      <w:pPr>
        <w:pStyle w:val="20"/>
        <w:ind w:leftChars="0" w:left="0" w:firstLineChars="0" w:firstLine="0"/>
      </w:pPr>
      <w:r>
        <w:rPr>
          <w:noProof/>
        </w:rPr>
        <w:lastRenderedPageBreak/>
        <w:drawing>
          <wp:inline distT="0" distB="0" distL="114300" distR="114300" wp14:anchorId="21EFCC2E" wp14:editId="0778C31A">
            <wp:extent cx="5266690" cy="2364105"/>
            <wp:effectExtent l="0" t="0" r="16510" b="23495"/>
            <wp:docPr id="9" name="图片 9" descr="Screenshot_20240910_14574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creenshot_20240910_145742_com.psbc.universal"/>
                    <pic:cNvPicPr>
                      <a:picLocks noChangeAspect="1"/>
                    </pic:cNvPicPr>
                  </pic:nvPicPr>
                  <pic:blipFill>
                    <a:blip r:embed="rId103"/>
                    <a:stretch>
                      <a:fillRect/>
                    </a:stretch>
                  </pic:blipFill>
                  <pic:spPr>
                    <a:xfrm>
                      <a:off x="0" y="0"/>
                      <a:ext cx="5266690" cy="2364105"/>
                    </a:xfrm>
                    <a:prstGeom prst="rect">
                      <a:avLst/>
                    </a:prstGeom>
                  </pic:spPr>
                </pic:pic>
              </a:graphicData>
            </a:graphic>
          </wp:inline>
        </w:drawing>
      </w:r>
      <w:r>
        <w:rPr>
          <w:noProof/>
        </w:rPr>
        <w:drawing>
          <wp:inline distT="0" distB="0" distL="114300" distR="114300" wp14:anchorId="3EE16D60" wp14:editId="692DC6CD">
            <wp:extent cx="5266690" cy="2456815"/>
            <wp:effectExtent l="0" t="0" r="16510" b="6985"/>
            <wp:docPr id="13" name="图片 13" descr="Screenshot_20240910_145758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creenshot_20240910_145758_com.psbc.universal"/>
                    <pic:cNvPicPr>
                      <a:picLocks noChangeAspect="1"/>
                    </pic:cNvPicPr>
                  </pic:nvPicPr>
                  <pic:blipFill>
                    <a:blip r:embed="rId104"/>
                    <a:stretch>
                      <a:fillRect/>
                    </a:stretch>
                  </pic:blipFill>
                  <pic:spPr>
                    <a:xfrm>
                      <a:off x="0" y="0"/>
                      <a:ext cx="5266690" cy="2456815"/>
                    </a:xfrm>
                    <a:prstGeom prst="rect">
                      <a:avLst/>
                    </a:prstGeom>
                  </pic:spPr>
                </pic:pic>
              </a:graphicData>
            </a:graphic>
          </wp:inline>
        </w:drawing>
      </w:r>
    </w:p>
    <w:p w14:paraId="740DA75F" w14:textId="77777777" w:rsidR="0013061D" w:rsidRDefault="0013061D">
      <w:pPr>
        <w:pStyle w:val="a4"/>
        <w:ind w:firstLine="600"/>
      </w:pPr>
    </w:p>
    <w:p w14:paraId="4ADAD0C9" w14:textId="77777777" w:rsidR="0013061D" w:rsidRDefault="003B1A6E">
      <w:pPr>
        <w:pStyle w:val="3"/>
      </w:pPr>
      <w:bookmarkStart w:id="257" w:name="_Toc180412106"/>
      <w:bookmarkStart w:id="258" w:name="_Toc196225671"/>
      <w:r>
        <w:rPr>
          <w:rFonts w:hint="eastAsia"/>
        </w:rPr>
        <w:t>注意事项</w:t>
      </w:r>
      <w:bookmarkEnd w:id="257"/>
      <w:bookmarkEnd w:id="258"/>
    </w:p>
    <w:p w14:paraId="478890CD"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bookmarkEnd w:id="250"/>
    <w:p w14:paraId="5D27E3E2" w14:textId="77777777" w:rsidR="0013061D" w:rsidRDefault="0013061D"/>
    <w:p w14:paraId="5E5E4604" w14:textId="77777777" w:rsidR="0013061D" w:rsidRDefault="003B1A6E">
      <w:pPr>
        <w:pStyle w:val="2"/>
      </w:pPr>
      <w:bookmarkStart w:id="259" w:name="_Toc180412107"/>
      <w:bookmarkStart w:id="260" w:name="_Toc196225672"/>
      <w:bookmarkStart w:id="261" w:name="_Hlk195709520"/>
      <w:r>
        <w:rPr>
          <w:rFonts w:hint="eastAsia"/>
        </w:rPr>
        <w:t>厅堂服务</w:t>
      </w:r>
      <w:r>
        <w:rPr>
          <w:rFonts w:hint="eastAsia"/>
        </w:rPr>
        <w:t>-</w:t>
      </w:r>
      <w:r>
        <w:rPr>
          <w:rFonts w:hint="eastAsia"/>
        </w:rPr>
        <w:t>展业端客户详情营销线索增加事件线索</w:t>
      </w:r>
      <w:bookmarkEnd w:id="259"/>
      <w:bookmarkEnd w:id="260"/>
    </w:p>
    <w:p w14:paraId="61B0FD63" w14:textId="77777777" w:rsidR="0013061D" w:rsidRDefault="003B1A6E">
      <w:pPr>
        <w:pStyle w:val="3"/>
      </w:pPr>
      <w:bookmarkStart w:id="262" w:name="_Toc180412108"/>
      <w:bookmarkStart w:id="263" w:name="_Toc196225673"/>
      <w:r>
        <w:rPr>
          <w:rFonts w:hint="eastAsia"/>
        </w:rPr>
        <w:t>功能描述</w:t>
      </w:r>
      <w:bookmarkEnd w:id="262"/>
      <w:bookmarkEnd w:id="263"/>
    </w:p>
    <w:p w14:paraId="5DF5BB6B" w14:textId="77777777" w:rsidR="0013061D" w:rsidRDefault="003B1A6E">
      <w:pPr>
        <w:pStyle w:val="210"/>
        <w:widowControl/>
        <w:spacing w:after="0" w:line="500" w:lineRule="exact"/>
        <w:ind w:leftChars="0" w:left="0" w:firstLine="480"/>
      </w:pPr>
      <w:r>
        <w:rPr>
          <w:rFonts w:ascii="宋体" w:hint="eastAsia"/>
          <w:color w:val="000000"/>
          <w:sz w:val="24"/>
        </w:rPr>
        <w:t>本功能用于在大堂经理查看当前到店排队客户时,通过查看客户详情页面的营销商机,了解客户名下的事件线索,挖掘客户潜在需求</w:t>
      </w:r>
    </w:p>
    <w:p w14:paraId="3723ECC3" w14:textId="77777777" w:rsidR="0013061D" w:rsidRDefault="0013061D">
      <w:pPr>
        <w:spacing w:line="360" w:lineRule="auto"/>
        <w:ind w:firstLineChars="200" w:firstLine="480"/>
        <w:rPr>
          <w:rFonts w:ascii="宋体" w:hAnsi="宋体" w:cs="宋体" w:hint="eastAsia"/>
          <w:sz w:val="24"/>
          <w:szCs w:val="24"/>
        </w:rPr>
      </w:pPr>
    </w:p>
    <w:p w14:paraId="783EB619" w14:textId="77777777" w:rsidR="0013061D" w:rsidRDefault="003B1A6E">
      <w:pPr>
        <w:pStyle w:val="3"/>
      </w:pPr>
      <w:bookmarkStart w:id="264" w:name="_Toc180412109"/>
      <w:bookmarkStart w:id="265" w:name="_Toc196225674"/>
      <w:r>
        <w:rPr>
          <w:rFonts w:hint="eastAsia"/>
        </w:rPr>
        <w:t>操作权限</w:t>
      </w:r>
      <w:bookmarkEnd w:id="264"/>
      <w:bookmarkEnd w:id="265"/>
    </w:p>
    <w:p w14:paraId="18DCE54E"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6D559D80"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0888323C"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6BFBEFA7"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操作人员身份:邮e通APP操作员</w:t>
      </w:r>
    </w:p>
    <w:p w14:paraId="3B25BAED"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授权人员身份:无</w:t>
      </w:r>
    </w:p>
    <w:p w14:paraId="3180E73F"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39342ADD"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215D24FF"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w:t>
      </w:r>
    </w:p>
    <w:p w14:paraId="0D6113C5" w14:textId="77777777" w:rsidR="0013061D" w:rsidRDefault="003B1A6E">
      <w:pPr>
        <w:pStyle w:val="3"/>
      </w:pPr>
      <w:bookmarkStart w:id="266" w:name="_Toc180412110"/>
      <w:bookmarkStart w:id="267" w:name="_Toc196225675"/>
      <w:r>
        <w:rPr>
          <w:rFonts w:hint="eastAsia"/>
        </w:rPr>
        <w:t>操作流程</w:t>
      </w:r>
      <w:bookmarkEnd w:id="266"/>
      <w:bookmarkEnd w:id="267"/>
    </w:p>
    <w:p w14:paraId="60402AD5" w14:textId="77777777" w:rsidR="0013061D" w:rsidRDefault="003B1A6E">
      <w:pPr>
        <w:pStyle w:val="20"/>
        <w:ind w:leftChars="0" w:left="0" w:firstLineChars="0" w:firstLine="0"/>
        <w:rPr>
          <w:rFonts w:ascii="宋体" w:cs="宋体"/>
          <w:iCs/>
          <w:color w:val="000000"/>
          <w:sz w:val="24"/>
        </w:rPr>
      </w:pPr>
      <w:r>
        <w:rPr>
          <w:rFonts w:ascii="宋体" w:cs="宋体"/>
          <w:iCs/>
          <w:color w:val="000000"/>
          <w:sz w:val="24"/>
          <w:lang w:eastAsia="zh-Hans"/>
        </w:rPr>
        <w:t>（1）</w:t>
      </w:r>
      <w:r>
        <w:rPr>
          <w:rFonts w:ascii="宋体" w:cs="宋体" w:hint="eastAsia"/>
          <w:iCs/>
          <w:color w:val="000000"/>
          <w:sz w:val="24"/>
        </w:rPr>
        <w:t>客户到店,通过身份证取号,点击网点排队客户详情,在营销商机栏,展示商机线索；</w:t>
      </w:r>
    </w:p>
    <w:p w14:paraId="18B8050C" w14:textId="77777777" w:rsidR="0013061D" w:rsidRDefault="003B1A6E">
      <w:pPr>
        <w:rPr>
          <w:rFonts w:ascii="宋体" w:cs="宋体"/>
          <w:color w:val="000000"/>
          <w:sz w:val="24"/>
        </w:rPr>
      </w:pPr>
      <w:r>
        <w:rPr>
          <w:rFonts w:ascii="宋体" w:cs="宋体" w:hint="eastAsia"/>
          <w:noProof/>
          <w:color w:val="000000"/>
          <w:sz w:val="24"/>
        </w:rPr>
        <w:drawing>
          <wp:inline distT="0" distB="0" distL="114300" distR="114300" wp14:anchorId="1C3098E4" wp14:editId="0F662452">
            <wp:extent cx="5266690" cy="2714625"/>
            <wp:effectExtent l="0" t="0" r="3810" b="3175"/>
            <wp:docPr id="43" name="图片 43"/>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105"/>
                  </pic:blipFill>
                  <pic:spPr>
                    <a:xfrm>
                      <a:off x="0" y="0"/>
                      <a:ext cx="5266690" cy="2714625"/>
                    </a:xfrm>
                    <a:prstGeom prst="rect">
                      <a:avLst/>
                    </a:prstGeom>
                  </pic:spPr>
                </pic:pic>
              </a:graphicData>
            </a:graphic>
          </wp:inline>
        </w:drawing>
      </w:r>
    </w:p>
    <w:p w14:paraId="66A664C4" w14:textId="77777777" w:rsidR="0013061D" w:rsidRDefault="0013061D"/>
    <w:p w14:paraId="18749104" w14:textId="77777777" w:rsidR="0013061D" w:rsidRDefault="0013061D">
      <w:pPr>
        <w:pStyle w:val="a4"/>
        <w:ind w:firstLine="600"/>
      </w:pPr>
    </w:p>
    <w:p w14:paraId="4AEC09D0" w14:textId="77777777" w:rsidR="0013061D" w:rsidRDefault="003B1A6E">
      <w:pPr>
        <w:pStyle w:val="3"/>
      </w:pPr>
      <w:bookmarkStart w:id="268" w:name="_Toc180412111"/>
      <w:bookmarkStart w:id="269" w:name="_Toc196225676"/>
      <w:r>
        <w:rPr>
          <w:rFonts w:hint="eastAsia"/>
        </w:rPr>
        <w:t>注意事项</w:t>
      </w:r>
      <w:bookmarkEnd w:id="268"/>
      <w:bookmarkEnd w:id="269"/>
    </w:p>
    <w:p w14:paraId="5C4155B7"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sz w:val="24"/>
        </w:rPr>
        <w:t>无</w:t>
      </w:r>
    </w:p>
    <w:p w14:paraId="51822F90" w14:textId="77777777" w:rsidR="0013061D" w:rsidRDefault="003B1A6E">
      <w:pPr>
        <w:pStyle w:val="2"/>
      </w:pPr>
      <w:bookmarkStart w:id="270" w:name="_Toc180412112"/>
      <w:bookmarkStart w:id="271" w:name="_Toc196225677"/>
      <w:bookmarkStart w:id="272" w:name="_Hlk195709823"/>
      <w:bookmarkEnd w:id="261"/>
      <w:r>
        <w:rPr>
          <w:rFonts w:hint="eastAsia"/>
        </w:rPr>
        <w:lastRenderedPageBreak/>
        <w:t>非柜面限额历史记录查询</w:t>
      </w:r>
      <w:bookmarkEnd w:id="270"/>
      <w:bookmarkEnd w:id="271"/>
    </w:p>
    <w:p w14:paraId="0A67783D" w14:textId="77777777" w:rsidR="0013061D" w:rsidRDefault="003B1A6E">
      <w:pPr>
        <w:pStyle w:val="3"/>
      </w:pPr>
      <w:bookmarkStart w:id="273" w:name="_Toc180412113"/>
      <w:bookmarkStart w:id="274" w:name="_Toc196225678"/>
      <w:r>
        <w:rPr>
          <w:rFonts w:hint="eastAsia"/>
        </w:rPr>
        <w:t>功能描述</w:t>
      </w:r>
      <w:bookmarkEnd w:id="273"/>
      <w:bookmarkEnd w:id="274"/>
    </w:p>
    <w:p w14:paraId="3E7C763B" w14:textId="77777777" w:rsidR="0013061D" w:rsidRDefault="003B1A6E">
      <w:pPr>
        <w:spacing w:line="20" w:lineRule="atLeast"/>
        <w:ind w:firstLineChars="200" w:firstLine="480"/>
        <w:rPr>
          <w:rFonts w:ascii="宋体" w:cs="宋体"/>
        </w:rPr>
      </w:pPr>
      <w:r>
        <w:rPr>
          <w:rFonts w:ascii="宋体" w:cs="宋体" w:hint="eastAsia"/>
          <w:color w:val="000000"/>
          <w:sz w:val="24"/>
        </w:rPr>
        <w:t>用于</w:t>
      </w:r>
      <w:r>
        <w:rPr>
          <w:rFonts w:ascii="宋体" w:cs="宋体" w:hint="eastAsia"/>
          <w:sz w:val="24"/>
        </w:rPr>
        <w:t>查询账户的非柜面限额历史记录</w:t>
      </w:r>
    </w:p>
    <w:p w14:paraId="47D08681" w14:textId="77777777" w:rsidR="0013061D" w:rsidRDefault="003B1A6E">
      <w:pPr>
        <w:pStyle w:val="3"/>
      </w:pPr>
      <w:bookmarkStart w:id="275" w:name="_Toc180412114"/>
      <w:bookmarkStart w:id="276" w:name="_Toc196225679"/>
      <w:r>
        <w:rPr>
          <w:rFonts w:hint="eastAsia"/>
        </w:rPr>
        <w:t>操作权限</w:t>
      </w:r>
      <w:bookmarkEnd w:id="275"/>
      <w:bookmarkEnd w:id="276"/>
    </w:p>
    <w:p w14:paraId="25C4F13C"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0F6753A1"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0A00103F"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3F7C02AD"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w:t>
      </w:r>
      <w:r>
        <w:rPr>
          <w:rFonts w:ascii="宋体" w:hAnsi="宋体" w:cs="宋体"/>
          <w:sz w:val="24"/>
          <w:szCs w:val="24"/>
        </w:rPr>
        <w:t>邮e通厅堂服务</w:t>
      </w:r>
      <w:r>
        <w:rPr>
          <w:rFonts w:ascii="宋体" w:hAnsi="宋体" w:cs="宋体" w:hint="eastAsia"/>
          <w:sz w:val="24"/>
          <w:szCs w:val="24"/>
        </w:rPr>
        <w:t>操作员</w:t>
      </w:r>
    </w:p>
    <w:p w14:paraId="137F6CC2"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授权人员身份:营业主管</w:t>
      </w:r>
    </w:p>
    <w:p w14:paraId="1A7C1403"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25188026"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37F8E91A"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全国自营网点</w:t>
      </w:r>
    </w:p>
    <w:p w14:paraId="6313663B" w14:textId="77777777" w:rsidR="0013061D" w:rsidRDefault="003B1A6E">
      <w:pPr>
        <w:pStyle w:val="3"/>
      </w:pPr>
      <w:bookmarkStart w:id="277" w:name="_Toc180412115"/>
      <w:bookmarkStart w:id="278" w:name="_Toc196225680"/>
      <w:r>
        <w:rPr>
          <w:rFonts w:hint="eastAsia"/>
        </w:rPr>
        <w:t>操作流程</w:t>
      </w:r>
      <w:bookmarkEnd w:id="277"/>
      <w:bookmarkEnd w:id="278"/>
    </w:p>
    <w:p w14:paraId="7A45D2D3" w14:textId="77777777" w:rsidR="0013061D" w:rsidRDefault="003B1A6E">
      <w:pPr>
        <w:ind w:firstLine="480"/>
      </w:pPr>
      <w:r>
        <w:rPr>
          <w:rFonts w:hint="eastAsia"/>
        </w:rPr>
        <w:t>1</w:t>
      </w:r>
      <w:r>
        <w:t>.</w:t>
      </w:r>
      <w:r>
        <w:rPr>
          <w:rFonts w:hint="eastAsia"/>
        </w:rPr>
        <w:t>进入业务预处理，选择非柜面限额历史记录查询</w:t>
      </w:r>
      <w:r>
        <w:t xml:space="preserve"> </w:t>
      </w:r>
    </w:p>
    <w:p w14:paraId="63B5F058"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drawing>
          <wp:inline distT="0" distB="0" distL="0" distR="0" wp14:anchorId="5C8C07D3" wp14:editId="0314FFAD">
            <wp:extent cx="5274310" cy="3164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5D25E5F" w14:textId="77777777" w:rsidR="0013061D" w:rsidRDefault="003B1A6E">
      <w:pPr>
        <w:ind w:firstLine="480"/>
      </w:pPr>
      <w:r>
        <w:t xml:space="preserve">  2.</w:t>
      </w:r>
      <w:r>
        <w:rPr>
          <w:rFonts w:hint="eastAsia"/>
        </w:rPr>
        <w:t>输入查询信息，账号支持手动输入或相机</w:t>
      </w:r>
      <w:r>
        <w:rPr>
          <w:rFonts w:hint="eastAsia"/>
        </w:rPr>
        <w:t>OCR</w:t>
      </w:r>
      <w:r>
        <w:rPr>
          <w:rFonts w:hint="eastAsia"/>
        </w:rPr>
        <w:t>识别输入，点击查询，输入主管授权账号密码，授权成功后即可查询</w:t>
      </w:r>
    </w:p>
    <w:p w14:paraId="027B4CC4" w14:textId="77777777" w:rsidR="0013061D" w:rsidRDefault="0013061D"/>
    <w:p w14:paraId="4F3C9E0B"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lastRenderedPageBreak/>
        <w:drawing>
          <wp:inline distT="0" distB="0" distL="0" distR="0" wp14:anchorId="57A1310A" wp14:editId="5DE33861">
            <wp:extent cx="5274310" cy="31648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387F798" w14:textId="77777777" w:rsidR="0013061D" w:rsidRDefault="003B1A6E">
      <w:pPr>
        <w:pStyle w:val="3"/>
      </w:pPr>
      <w:bookmarkStart w:id="279" w:name="_Toc180412116"/>
      <w:bookmarkStart w:id="280" w:name="_Toc196225681"/>
      <w:r>
        <w:rPr>
          <w:rFonts w:hint="eastAsia"/>
        </w:rPr>
        <w:t>注意事项</w:t>
      </w:r>
      <w:bookmarkEnd w:id="279"/>
      <w:bookmarkEnd w:id="280"/>
    </w:p>
    <w:p w14:paraId="72326CC4"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bookmarkEnd w:id="272"/>
    <w:p w14:paraId="13838049" w14:textId="77777777" w:rsidR="0013061D" w:rsidRDefault="0013061D"/>
    <w:p w14:paraId="36DD2558" w14:textId="77777777" w:rsidR="0013061D" w:rsidRDefault="0013061D"/>
    <w:p w14:paraId="5CEE7CFB" w14:textId="77777777" w:rsidR="0013061D" w:rsidRDefault="003B1A6E">
      <w:pPr>
        <w:pStyle w:val="2"/>
      </w:pPr>
      <w:bookmarkStart w:id="281" w:name="_Toc180412117"/>
      <w:bookmarkStart w:id="282" w:name="_Toc196225682"/>
      <w:r>
        <w:rPr>
          <w:rFonts w:hint="eastAsia"/>
        </w:rPr>
        <w:t>非柜面限额强化风险识别</w:t>
      </w:r>
      <w:bookmarkEnd w:id="281"/>
      <w:bookmarkEnd w:id="282"/>
    </w:p>
    <w:p w14:paraId="443D851F" w14:textId="77777777" w:rsidR="0013061D" w:rsidRDefault="003B1A6E">
      <w:pPr>
        <w:pStyle w:val="3"/>
      </w:pPr>
      <w:bookmarkStart w:id="283" w:name="_Toc180412118"/>
      <w:bookmarkStart w:id="284" w:name="_Toc196225683"/>
      <w:r>
        <w:rPr>
          <w:rFonts w:hint="eastAsia"/>
        </w:rPr>
        <w:t>功能描述</w:t>
      </w:r>
      <w:bookmarkEnd w:id="283"/>
      <w:bookmarkEnd w:id="284"/>
    </w:p>
    <w:p w14:paraId="0728CB3C" w14:textId="6C5A25CF" w:rsidR="0013061D" w:rsidRDefault="003B1A6E">
      <w:pPr>
        <w:spacing w:line="20" w:lineRule="atLeast"/>
        <w:ind w:firstLineChars="200" w:firstLine="480"/>
        <w:rPr>
          <w:rFonts w:ascii="宋体" w:cs="宋体"/>
        </w:rPr>
      </w:pPr>
      <w:r>
        <w:rPr>
          <w:rFonts w:ascii="宋体" w:cs="宋体" w:hint="eastAsia"/>
          <w:color w:val="000000"/>
          <w:sz w:val="24"/>
        </w:rPr>
        <w:t>用于对客户进行非柜面限</w:t>
      </w:r>
      <w:ins w:id="285" w:author="正君 王" w:date="2025-09-02T17:26:00Z" w16du:dateUtc="2025-09-02T09:26:00Z">
        <w:r w:rsidR="00373FDD">
          <w:rPr>
            <w:rFonts w:ascii="宋体" w:cs="宋体" w:hint="eastAsia"/>
            <w:color w:val="000000"/>
            <w:sz w:val="24"/>
          </w:rPr>
          <w:t>555</w:t>
        </w:r>
      </w:ins>
      <w:r>
        <w:rPr>
          <w:rFonts w:ascii="宋体" w:cs="宋体" w:hint="eastAsia"/>
          <w:color w:val="000000"/>
          <w:sz w:val="24"/>
        </w:rPr>
        <w:t>额强化风险识别，支持ITM</w:t>
      </w:r>
      <w:r>
        <w:rPr>
          <w:rFonts w:ascii="宋体" w:cs="宋体"/>
          <w:color w:val="000000"/>
          <w:sz w:val="24"/>
        </w:rPr>
        <w:t>/</w:t>
      </w:r>
      <w:r>
        <w:rPr>
          <w:rFonts w:ascii="宋体" w:cs="宋体" w:hint="eastAsia"/>
          <w:color w:val="000000"/>
          <w:sz w:val="24"/>
        </w:rPr>
        <w:t>展业/柜面风险识别结果互查，风险识别结果保留一天。</w:t>
      </w:r>
    </w:p>
    <w:p w14:paraId="43096F86" w14:textId="77777777" w:rsidR="0013061D" w:rsidRDefault="003B1A6E">
      <w:pPr>
        <w:pStyle w:val="3"/>
      </w:pPr>
      <w:bookmarkStart w:id="286" w:name="_Toc180412119"/>
      <w:bookmarkStart w:id="287" w:name="_Toc196225684"/>
      <w:r>
        <w:rPr>
          <w:rFonts w:hint="eastAsia"/>
        </w:rPr>
        <w:t>操作权限</w:t>
      </w:r>
      <w:bookmarkEnd w:id="286"/>
      <w:bookmarkEnd w:id="287"/>
    </w:p>
    <w:p w14:paraId="5C084065"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439B3EEE"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35C9FAF1"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20ACB829"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w:t>
      </w:r>
      <w:r>
        <w:rPr>
          <w:rFonts w:ascii="宋体" w:hAnsi="宋体" w:cs="宋体"/>
          <w:sz w:val="24"/>
          <w:szCs w:val="24"/>
        </w:rPr>
        <w:t>邮e通厅堂服务</w:t>
      </w:r>
      <w:r>
        <w:rPr>
          <w:rFonts w:ascii="宋体" w:hAnsi="宋体" w:cs="宋体" w:hint="eastAsia"/>
          <w:sz w:val="24"/>
          <w:szCs w:val="24"/>
        </w:rPr>
        <w:t>操作员</w:t>
      </w:r>
    </w:p>
    <w:p w14:paraId="1D21B0BF"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授权人员身份:营业主管</w:t>
      </w:r>
    </w:p>
    <w:p w14:paraId="30865D8A"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2DBF3BEB"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1C6A7679"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全国自营网点</w:t>
      </w:r>
    </w:p>
    <w:p w14:paraId="3B4FBA1A" w14:textId="77777777" w:rsidR="0013061D" w:rsidRDefault="003B1A6E">
      <w:pPr>
        <w:pStyle w:val="3"/>
      </w:pPr>
      <w:bookmarkStart w:id="288" w:name="_Toc180412120"/>
      <w:bookmarkStart w:id="289" w:name="_Toc196225685"/>
      <w:r>
        <w:rPr>
          <w:rFonts w:hint="eastAsia"/>
        </w:rPr>
        <w:lastRenderedPageBreak/>
        <w:t>操作流程</w:t>
      </w:r>
      <w:bookmarkEnd w:id="288"/>
      <w:bookmarkEnd w:id="289"/>
    </w:p>
    <w:p w14:paraId="7CA34F7C" w14:textId="77777777" w:rsidR="0013061D" w:rsidRDefault="003B1A6E">
      <w:pPr>
        <w:ind w:firstLine="480"/>
      </w:pPr>
      <w:r>
        <w:rPr>
          <w:rFonts w:hint="eastAsia"/>
        </w:rPr>
        <w:t>1</w:t>
      </w:r>
      <w:r>
        <w:t>.</w:t>
      </w:r>
      <w:r>
        <w:rPr>
          <w:rFonts w:hint="eastAsia"/>
        </w:rPr>
        <w:t>进入业务预处理，选择强化风险识别</w:t>
      </w:r>
    </w:p>
    <w:p w14:paraId="202D324C"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drawing>
          <wp:inline distT="0" distB="0" distL="0" distR="0" wp14:anchorId="70F6D9B8" wp14:editId="490B6B0B">
            <wp:extent cx="5274310" cy="31648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0EF56F8" w14:textId="77777777" w:rsidR="0013061D" w:rsidRDefault="003B1A6E">
      <w:pPr>
        <w:ind w:firstLine="480"/>
      </w:pPr>
      <w:r>
        <w:t xml:space="preserve">  2.</w:t>
      </w:r>
      <w:r>
        <w:rPr>
          <w:rFonts w:hint="eastAsia"/>
        </w:rPr>
        <w:t>选择非柜面限额强化风险识别</w:t>
      </w:r>
      <w:r>
        <w:t xml:space="preserve"> </w:t>
      </w:r>
    </w:p>
    <w:p w14:paraId="78E814E6" w14:textId="77777777" w:rsidR="0013061D" w:rsidRDefault="0013061D"/>
    <w:p w14:paraId="7A76AD38"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hint="eastAsia"/>
          <w:noProof/>
          <w:sz w:val="24"/>
        </w:rPr>
        <w:drawing>
          <wp:inline distT="0" distB="0" distL="0" distR="0" wp14:anchorId="561660EF" wp14:editId="339185CB">
            <wp:extent cx="5274310" cy="31648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5E037DA" w14:textId="77777777" w:rsidR="0013061D" w:rsidRDefault="003B1A6E">
      <w:pPr>
        <w:ind w:firstLine="480"/>
      </w:pPr>
      <w:r>
        <w:t>3.</w:t>
      </w:r>
      <w:r>
        <w:rPr>
          <w:rFonts w:hint="eastAsia"/>
        </w:rPr>
        <w:t>联网核查识别客户身份信息</w:t>
      </w:r>
      <w:r>
        <w:t xml:space="preserve"> </w:t>
      </w:r>
    </w:p>
    <w:p w14:paraId="75CB7F6F" w14:textId="77777777" w:rsidR="0013061D" w:rsidRDefault="003B1A6E">
      <w:pPr>
        <w:pStyle w:val="20"/>
        <w:ind w:leftChars="95" w:left="199" w:firstLineChars="95" w:firstLine="199"/>
      </w:pPr>
      <w:r>
        <w:rPr>
          <w:rFonts w:hint="eastAsia"/>
          <w:noProof/>
        </w:rPr>
        <w:lastRenderedPageBreak/>
        <w:drawing>
          <wp:inline distT="0" distB="0" distL="0" distR="0" wp14:anchorId="70C695D5" wp14:editId="0D6F0B76">
            <wp:extent cx="5274310" cy="316484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AE4ABFB" w14:textId="77777777" w:rsidR="0013061D" w:rsidRDefault="003B1A6E">
      <w:pPr>
        <w:pStyle w:val="20"/>
        <w:ind w:leftChars="95" w:left="199" w:firstLineChars="95" w:firstLine="199"/>
      </w:pPr>
      <w:r>
        <w:rPr>
          <w:rFonts w:hint="eastAsia"/>
        </w:rPr>
        <w:t>4</w:t>
      </w:r>
      <w:r>
        <w:t>.</w:t>
      </w:r>
      <w:r>
        <w:rPr>
          <w:rFonts w:hint="eastAsia"/>
        </w:rPr>
        <w:t>回显客户账户信息，选择一条账户，界面回显账户风险等级，一年内近三次非柜面限额历史记录调整数据，当前选择账户的非柜面限额数据</w:t>
      </w:r>
    </w:p>
    <w:p w14:paraId="51A669F7" w14:textId="77777777" w:rsidR="0013061D" w:rsidRDefault="003B1A6E">
      <w:pPr>
        <w:pStyle w:val="20"/>
        <w:ind w:leftChars="95" w:left="199" w:firstLineChars="95" w:firstLine="199"/>
      </w:pPr>
      <w:r>
        <w:rPr>
          <w:rFonts w:hint="eastAsia"/>
          <w:noProof/>
        </w:rPr>
        <w:drawing>
          <wp:inline distT="0" distB="0" distL="0" distR="0" wp14:anchorId="781763BD" wp14:editId="345A3A81">
            <wp:extent cx="5274310" cy="31648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83C01E4" w14:textId="77777777" w:rsidR="0013061D" w:rsidRDefault="003B1A6E">
      <w:pPr>
        <w:pStyle w:val="20"/>
        <w:ind w:leftChars="95" w:left="199" w:firstLineChars="95" w:firstLine="199"/>
      </w:pPr>
      <w:r>
        <w:rPr>
          <w:rFonts w:hint="eastAsia"/>
          <w:noProof/>
        </w:rPr>
        <w:lastRenderedPageBreak/>
        <w:drawing>
          <wp:inline distT="0" distB="0" distL="0" distR="0" wp14:anchorId="04832F9F" wp14:editId="37C6A88D">
            <wp:extent cx="5274310" cy="316484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1218DE0" w14:textId="77777777" w:rsidR="0013061D" w:rsidRDefault="003B1A6E">
      <w:pPr>
        <w:pStyle w:val="20"/>
        <w:ind w:leftChars="95" w:left="199" w:firstLineChars="95" w:firstLine="199"/>
      </w:pPr>
      <w:r>
        <w:t>5.</w:t>
      </w:r>
      <w:r>
        <w:rPr>
          <w:rFonts w:hint="eastAsia"/>
        </w:rPr>
        <w:t>点击下一步，进入风险识别人员填单，填写相关信息</w:t>
      </w:r>
    </w:p>
    <w:p w14:paraId="6F4CA290" w14:textId="77777777" w:rsidR="0013061D" w:rsidRDefault="0013061D">
      <w:pPr>
        <w:pStyle w:val="a4"/>
        <w:ind w:firstLine="600"/>
      </w:pPr>
    </w:p>
    <w:p w14:paraId="6A05667F" w14:textId="77777777" w:rsidR="0013061D" w:rsidRDefault="003B1A6E">
      <w:r>
        <w:rPr>
          <w:noProof/>
        </w:rPr>
        <w:drawing>
          <wp:inline distT="0" distB="0" distL="0" distR="0" wp14:anchorId="5B3CEF21" wp14:editId="4BAEB0E2">
            <wp:extent cx="5274310" cy="31648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6C39FD76" w14:textId="77777777" w:rsidR="0013061D" w:rsidRDefault="003B1A6E">
      <w:pPr>
        <w:pStyle w:val="20"/>
        <w:ind w:leftChars="0" w:left="0" w:firstLineChars="0" w:firstLine="0"/>
      </w:pPr>
      <w:r>
        <w:rPr>
          <w:rFonts w:hint="eastAsia"/>
          <w:noProof/>
        </w:rPr>
        <w:lastRenderedPageBreak/>
        <w:drawing>
          <wp:inline distT="0" distB="0" distL="0" distR="0" wp14:anchorId="07C4BD86" wp14:editId="21A774FB">
            <wp:extent cx="5274310" cy="3164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7BD8438" w14:textId="77777777" w:rsidR="0013061D" w:rsidRDefault="003B1A6E">
      <w:r>
        <w:rPr>
          <w:rFonts w:hint="eastAsia"/>
        </w:rPr>
        <w:t>6</w:t>
      </w:r>
      <w:r>
        <w:t>.</w:t>
      </w:r>
      <w:r>
        <w:rPr>
          <w:rFonts w:hint="eastAsia"/>
        </w:rPr>
        <w:t>点击提交直接提交表单，点击下一步，进入补拍单据页面</w:t>
      </w:r>
    </w:p>
    <w:p w14:paraId="0C85FEA3" w14:textId="77777777" w:rsidR="0013061D" w:rsidRDefault="003B1A6E">
      <w:pPr>
        <w:pStyle w:val="20"/>
        <w:ind w:leftChars="0" w:left="0" w:firstLineChars="0" w:firstLine="0"/>
        <w:jc w:val="center"/>
      </w:pPr>
      <w:r>
        <w:rPr>
          <w:rFonts w:hint="eastAsia"/>
          <w:noProof/>
        </w:rPr>
        <w:drawing>
          <wp:inline distT="0" distB="0" distL="0" distR="0" wp14:anchorId="303F769C" wp14:editId="0DB605B5">
            <wp:extent cx="5274310" cy="31648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B865FBA" w14:textId="77777777" w:rsidR="0013061D" w:rsidRDefault="003B1A6E">
      <w:r>
        <w:t>7.</w:t>
      </w:r>
      <w:r>
        <w:rPr>
          <w:rFonts w:hint="eastAsia"/>
        </w:rPr>
        <w:t>点击提交直接提交表单，点击提交，返回首页，完成交易，再次进入交易，选择刚刚完成风险识别的账户，进入界面，回显结果</w:t>
      </w:r>
    </w:p>
    <w:p w14:paraId="3D131200" w14:textId="77777777" w:rsidR="0013061D" w:rsidRDefault="003B1A6E">
      <w:r>
        <w:t xml:space="preserve"> </w:t>
      </w:r>
      <w:r>
        <w:rPr>
          <w:noProof/>
        </w:rPr>
        <w:lastRenderedPageBreak/>
        <w:drawing>
          <wp:inline distT="0" distB="0" distL="0" distR="0" wp14:anchorId="1B05ABBA" wp14:editId="4399B02C">
            <wp:extent cx="5274310" cy="31648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FA66304" w14:textId="77777777" w:rsidR="0013061D" w:rsidRDefault="003B1A6E">
      <w:pPr>
        <w:pStyle w:val="20"/>
        <w:ind w:leftChars="0" w:left="0" w:firstLineChars="0" w:firstLine="0"/>
      </w:pPr>
      <w:r>
        <w:rPr>
          <w:rFonts w:hint="eastAsia"/>
          <w:noProof/>
        </w:rPr>
        <w:drawing>
          <wp:inline distT="0" distB="0" distL="0" distR="0" wp14:anchorId="7A086B43" wp14:editId="3007DD08">
            <wp:extent cx="5274310" cy="31648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r>
        <w:rPr>
          <w:rFonts w:hint="eastAsia"/>
          <w:noProof/>
        </w:rPr>
        <w:lastRenderedPageBreak/>
        <w:drawing>
          <wp:inline distT="0" distB="0" distL="0" distR="0" wp14:anchorId="38B740C4" wp14:editId="693C7645">
            <wp:extent cx="5274310" cy="31648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D316233" w14:textId="77777777" w:rsidR="0013061D" w:rsidRDefault="003B1A6E">
      <w:pPr>
        <w:pStyle w:val="3"/>
      </w:pPr>
      <w:bookmarkStart w:id="290" w:name="_Toc180412121"/>
      <w:bookmarkStart w:id="291" w:name="_Toc196225686"/>
      <w:r>
        <w:rPr>
          <w:rFonts w:hint="eastAsia"/>
        </w:rPr>
        <w:t>注意事项</w:t>
      </w:r>
      <w:bookmarkEnd w:id="290"/>
      <w:bookmarkEnd w:id="291"/>
    </w:p>
    <w:p w14:paraId="7A911EE2"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p w14:paraId="2C5AB492" w14:textId="77777777" w:rsidR="0013061D" w:rsidRDefault="003B1A6E">
      <w:pPr>
        <w:pStyle w:val="2"/>
      </w:pPr>
      <w:bookmarkStart w:id="292" w:name="_Toc196225687"/>
      <w:r>
        <w:rPr>
          <w:rFonts w:hint="eastAsia"/>
        </w:rPr>
        <w:t>自助故障</w:t>
      </w:r>
      <w:bookmarkEnd w:id="292"/>
    </w:p>
    <w:p w14:paraId="2ECE113E" w14:textId="77777777" w:rsidR="0013061D" w:rsidRDefault="003B1A6E">
      <w:pPr>
        <w:pStyle w:val="3"/>
      </w:pPr>
      <w:bookmarkStart w:id="293" w:name="_Toc196225688"/>
      <w:r>
        <w:rPr>
          <w:rFonts w:hint="eastAsia"/>
        </w:rPr>
        <w:t>功能描述</w:t>
      </w:r>
      <w:bookmarkEnd w:id="293"/>
    </w:p>
    <w:p w14:paraId="327846F3" w14:textId="77777777" w:rsidR="0013061D" w:rsidRDefault="003B1A6E">
      <w:pPr>
        <w:spacing w:line="20" w:lineRule="atLeast"/>
        <w:ind w:firstLineChars="200" w:firstLine="480"/>
        <w:rPr>
          <w:rFonts w:ascii="宋体" w:cs="宋体"/>
        </w:rPr>
      </w:pPr>
      <w:r>
        <w:rPr>
          <w:rFonts w:ascii="宋体" w:cs="宋体" w:hint="eastAsia"/>
          <w:sz w:val="24"/>
        </w:rPr>
        <w:t>在邮e通厅堂服务提醒设备故障，并联动到设备故障管理流程，支持网点人员报修设备并对维保人员进行评价</w:t>
      </w:r>
    </w:p>
    <w:p w14:paraId="4B46A06F" w14:textId="77777777" w:rsidR="0013061D" w:rsidRDefault="003B1A6E">
      <w:pPr>
        <w:pStyle w:val="3"/>
      </w:pPr>
      <w:bookmarkStart w:id="294" w:name="_Toc196225689"/>
      <w:r>
        <w:rPr>
          <w:rFonts w:hint="eastAsia"/>
        </w:rPr>
        <w:t>操作权限</w:t>
      </w:r>
      <w:bookmarkEnd w:id="294"/>
    </w:p>
    <w:p w14:paraId="6F859917"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734EEE3B"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36163669"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0D32200E"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w:t>
      </w:r>
      <w:r>
        <w:rPr>
          <w:rFonts w:ascii="宋体" w:cs="宋体" w:hint="eastAsia"/>
          <w:sz w:val="24"/>
        </w:rPr>
        <w:t xml:space="preserve"> 邮e通</w:t>
      </w:r>
      <w:r>
        <w:rPr>
          <w:rFonts w:ascii="宋体" w:hAnsi="宋体" w:cs="宋体"/>
          <w:sz w:val="24"/>
          <w:szCs w:val="24"/>
        </w:rPr>
        <w:t>厅堂服务</w:t>
      </w:r>
      <w:r>
        <w:rPr>
          <w:rFonts w:ascii="宋体" w:hAnsi="宋体" w:cs="宋体" w:hint="eastAsia"/>
          <w:sz w:val="24"/>
          <w:szCs w:val="24"/>
        </w:rPr>
        <w:t>操作员</w:t>
      </w:r>
    </w:p>
    <w:p w14:paraId="57047E9E"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授权人员身份:无需授权</w:t>
      </w:r>
    </w:p>
    <w:p w14:paraId="627A62D1"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0C2DC997"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539B5B47"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全国网点</w:t>
      </w:r>
    </w:p>
    <w:p w14:paraId="0A09A031" w14:textId="77777777" w:rsidR="0013061D" w:rsidRDefault="003B1A6E">
      <w:pPr>
        <w:pStyle w:val="3"/>
      </w:pPr>
      <w:bookmarkStart w:id="295" w:name="_Toc196225690"/>
      <w:r>
        <w:rPr>
          <w:rFonts w:hint="eastAsia"/>
        </w:rPr>
        <w:t>操作流程</w:t>
      </w:r>
      <w:bookmarkEnd w:id="295"/>
    </w:p>
    <w:p w14:paraId="2E5332C5" w14:textId="77777777" w:rsidR="0013061D" w:rsidRDefault="003B1A6E">
      <w:pPr>
        <w:ind w:firstLine="480"/>
      </w:pPr>
      <w:r>
        <w:rPr>
          <w:rFonts w:hint="eastAsia"/>
        </w:rPr>
        <w:t>1</w:t>
      </w:r>
      <w:r>
        <w:t>.</w:t>
      </w:r>
      <w:r>
        <w:rPr>
          <w:rFonts w:hint="eastAsia"/>
        </w:rPr>
        <w:t>进入厅堂服务，点击底部网点，选择自助故障</w:t>
      </w:r>
      <w:r>
        <w:t xml:space="preserve"> </w:t>
      </w:r>
      <w:r>
        <w:rPr>
          <w:rFonts w:hint="eastAsia"/>
        </w:rPr>
        <w:t>。</w:t>
      </w:r>
    </w:p>
    <w:p w14:paraId="48CF8788"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lastRenderedPageBreak/>
        <w:drawing>
          <wp:inline distT="0" distB="0" distL="0" distR="0" wp14:anchorId="4F921174" wp14:editId="31B4678F">
            <wp:extent cx="5274310" cy="31648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C8F4FAF" w14:textId="77777777" w:rsidR="0013061D" w:rsidRDefault="003B1A6E">
      <w:pPr>
        <w:ind w:firstLine="480"/>
      </w:pPr>
      <w:r>
        <w:t xml:space="preserve">  2.</w:t>
      </w:r>
      <w:r>
        <w:rPr>
          <w:rFonts w:hint="eastAsia"/>
        </w:rPr>
        <w:t>点击全部设备，可查看当前网点全部设备情况。</w:t>
      </w:r>
    </w:p>
    <w:p w14:paraId="00F0E045" w14:textId="77777777" w:rsidR="0013061D" w:rsidRDefault="0013061D"/>
    <w:p w14:paraId="33D85590"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drawing>
          <wp:inline distT="0" distB="0" distL="0" distR="0" wp14:anchorId="70F5994F" wp14:editId="19076D07">
            <wp:extent cx="5274310" cy="31648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D574C62" w14:textId="77777777" w:rsidR="0013061D" w:rsidRDefault="003B1A6E">
      <w:pPr>
        <w:ind w:left="60" w:firstLine="420"/>
      </w:pPr>
      <w:r>
        <w:rPr>
          <w:rFonts w:hint="eastAsia"/>
        </w:rPr>
        <w:t>3</w:t>
      </w:r>
      <w:r>
        <w:t>.</w:t>
      </w:r>
      <w:r>
        <w:rPr>
          <w:rFonts w:hint="eastAsia"/>
        </w:rPr>
        <w:t>点击故障设备，可查看当前网点故障设备。</w:t>
      </w:r>
    </w:p>
    <w:p w14:paraId="691A0D20" w14:textId="77777777" w:rsidR="0013061D" w:rsidRDefault="003B1A6E">
      <w:pPr>
        <w:pStyle w:val="20"/>
        <w:ind w:left="420" w:firstLine="420"/>
      </w:pPr>
      <w:r>
        <w:rPr>
          <w:rFonts w:hint="eastAsia"/>
          <w:noProof/>
        </w:rPr>
        <w:lastRenderedPageBreak/>
        <w:drawing>
          <wp:inline distT="0" distB="0" distL="0" distR="0" wp14:anchorId="4CEE6CCD" wp14:editId="71D0C458">
            <wp:extent cx="5274310" cy="31648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7766BB1" w14:textId="77777777" w:rsidR="0013061D" w:rsidRDefault="0013061D"/>
    <w:p w14:paraId="050E260B" w14:textId="77777777" w:rsidR="0013061D" w:rsidRDefault="003B1A6E">
      <w:pPr>
        <w:ind w:left="300" w:firstLine="420"/>
      </w:pPr>
      <w:r>
        <w:t>4.</w:t>
      </w:r>
      <w:r>
        <w:rPr>
          <w:rFonts w:hint="eastAsia"/>
        </w:rPr>
        <w:t>点击故障设备，点击故障详情，可查看设备故障信息</w:t>
      </w:r>
    </w:p>
    <w:p w14:paraId="0AD62514" w14:textId="77777777" w:rsidR="0013061D" w:rsidRDefault="003B1A6E">
      <w:pPr>
        <w:pStyle w:val="20"/>
        <w:ind w:left="420" w:firstLine="420"/>
      </w:pPr>
      <w:r>
        <w:rPr>
          <w:rFonts w:hint="eastAsia"/>
          <w:noProof/>
        </w:rPr>
        <w:drawing>
          <wp:inline distT="0" distB="0" distL="0" distR="0" wp14:anchorId="710955EF" wp14:editId="0E32964E">
            <wp:extent cx="5274310" cy="31648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45922C4" w14:textId="77777777" w:rsidR="0013061D" w:rsidRDefault="003B1A6E">
      <w:pPr>
        <w:pStyle w:val="a4"/>
        <w:ind w:firstLineChars="400" w:firstLine="840"/>
        <w:rPr>
          <w:rFonts w:eastAsia="宋体"/>
          <w:sz w:val="21"/>
          <w:szCs w:val="22"/>
        </w:rPr>
      </w:pPr>
      <w:r>
        <w:rPr>
          <w:rFonts w:eastAsia="宋体"/>
          <w:sz w:val="21"/>
          <w:szCs w:val="22"/>
        </w:rPr>
        <w:t>5.</w:t>
      </w:r>
      <w:r>
        <w:rPr>
          <w:rFonts w:eastAsia="宋体" w:hint="eastAsia"/>
          <w:sz w:val="21"/>
          <w:szCs w:val="22"/>
        </w:rPr>
        <w:t>未报修设备点击报修及进度查询按钮，可以选择维保人员进行报修，如果故障类型为技术故障，维保人员必输</w:t>
      </w:r>
      <w:r>
        <w:rPr>
          <w:rFonts w:eastAsia="宋体" w:hint="eastAsia"/>
          <w:sz w:val="21"/>
          <w:szCs w:val="22"/>
        </w:rPr>
        <w:t xml:space="preserve"> </w:t>
      </w:r>
    </w:p>
    <w:p w14:paraId="7A97A360" w14:textId="77777777" w:rsidR="0013061D" w:rsidRDefault="0013061D"/>
    <w:p w14:paraId="2663827A" w14:textId="77777777" w:rsidR="0013061D" w:rsidRDefault="003B1A6E">
      <w:pPr>
        <w:pStyle w:val="20"/>
        <w:ind w:left="420" w:firstLine="420"/>
      </w:pPr>
      <w:r>
        <w:rPr>
          <w:rFonts w:hint="eastAsia"/>
          <w:noProof/>
        </w:rPr>
        <w:lastRenderedPageBreak/>
        <w:drawing>
          <wp:inline distT="0" distB="0" distL="0" distR="0" wp14:anchorId="45BCF824" wp14:editId="7D8853B1">
            <wp:extent cx="5274310" cy="31648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2914BAD" w14:textId="77777777" w:rsidR="0013061D" w:rsidRDefault="003B1A6E">
      <w:pPr>
        <w:pStyle w:val="a4"/>
        <w:ind w:firstLineChars="400" w:firstLine="840"/>
      </w:pPr>
      <w:r>
        <w:rPr>
          <w:rFonts w:eastAsia="宋体"/>
          <w:sz w:val="21"/>
          <w:szCs w:val="22"/>
        </w:rPr>
        <w:t>6.</w:t>
      </w:r>
      <w:r>
        <w:rPr>
          <w:rFonts w:eastAsia="宋体" w:hint="eastAsia"/>
          <w:sz w:val="21"/>
          <w:szCs w:val="22"/>
        </w:rPr>
        <w:t>故障类型不是未报修状态，点击报修及进度查询按钮，查看报修进度</w:t>
      </w:r>
    </w:p>
    <w:p w14:paraId="2B10FF05" w14:textId="77777777" w:rsidR="0013061D" w:rsidRDefault="003B1A6E">
      <w:pPr>
        <w:pStyle w:val="20"/>
        <w:ind w:left="420" w:firstLine="420"/>
      </w:pPr>
      <w:r>
        <w:rPr>
          <w:rFonts w:hint="eastAsia"/>
          <w:noProof/>
        </w:rPr>
        <w:drawing>
          <wp:inline distT="0" distB="0" distL="0" distR="0" wp14:anchorId="71FFAC9A" wp14:editId="788D8129">
            <wp:extent cx="5274310" cy="316484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6142E1F" w14:textId="77777777" w:rsidR="0013061D" w:rsidRDefault="0013061D"/>
    <w:p w14:paraId="0F3A23CC" w14:textId="77777777" w:rsidR="0013061D" w:rsidRDefault="0013061D">
      <w:pPr>
        <w:pStyle w:val="20"/>
        <w:ind w:left="420" w:firstLine="420"/>
      </w:pPr>
    </w:p>
    <w:p w14:paraId="447BF5FE" w14:textId="77777777" w:rsidR="0013061D" w:rsidRDefault="003B1A6E">
      <w:pPr>
        <w:pStyle w:val="20"/>
        <w:ind w:leftChars="0" w:left="0" w:firstLineChars="0" w:firstLine="0"/>
      </w:pPr>
      <w:r>
        <w:t>7.</w:t>
      </w:r>
      <w:r>
        <w:rPr>
          <w:rFonts w:hint="eastAsia"/>
        </w:rPr>
        <w:t>选择报修记录及评价，进入页面查询全部已修复设备，可输入条件进行筛选，缺少签到时间可进行补签到，可对未评价的记录进行评分</w:t>
      </w:r>
    </w:p>
    <w:p w14:paraId="6298E38B" w14:textId="77777777" w:rsidR="0013061D" w:rsidRDefault="003B1A6E">
      <w:r>
        <w:rPr>
          <w:noProof/>
        </w:rPr>
        <w:lastRenderedPageBreak/>
        <w:drawing>
          <wp:inline distT="0" distB="0" distL="0" distR="0" wp14:anchorId="67A0ED6A" wp14:editId="23C0EE86">
            <wp:extent cx="5274310" cy="316484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E5E3645" w14:textId="77777777" w:rsidR="0013061D" w:rsidRDefault="003B1A6E">
      <w:pPr>
        <w:pStyle w:val="20"/>
        <w:ind w:leftChars="0" w:left="0" w:firstLineChars="0" w:firstLine="0"/>
      </w:pPr>
      <w:r>
        <w:rPr>
          <w:rFonts w:hint="eastAsia"/>
          <w:noProof/>
        </w:rPr>
        <w:drawing>
          <wp:inline distT="0" distB="0" distL="0" distR="0" wp14:anchorId="3B8B5D8D" wp14:editId="6C90C003">
            <wp:extent cx="5274310" cy="31648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F54C8B0" w14:textId="77777777" w:rsidR="0013061D" w:rsidRDefault="003B1A6E">
      <w:r>
        <w:rPr>
          <w:rFonts w:hint="eastAsia"/>
          <w:noProof/>
        </w:rPr>
        <w:lastRenderedPageBreak/>
        <w:drawing>
          <wp:inline distT="0" distB="0" distL="0" distR="0" wp14:anchorId="08233279" wp14:editId="4953F757">
            <wp:extent cx="5274310" cy="31648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2A3D6B1" w14:textId="77777777" w:rsidR="0013061D" w:rsidRDefault="003B1A6E">
      <w:pPr>
        <w:pStyle w:val="20"/>
        <w:ind w:leftChars="0" w:left="0" w:firstLineChars="0" w:firstLine="0"/>
      </w:pPr>
      <w:r>
        <w:t>8.</w:t>
      </w:r>
      <w:r>
        <w:rPr>
          <w:rFonts w:hint="eastAsia"/>
        </w:rPr>
        <w:t>pad</w:t>
      </w:r>
      <w:r>
        <w:rPr>
          <w:rFonts w:hint="eastAsia"/>
        </w:rPr>
        <w:t>当日首次登录时，如果有故障设备，在通知栏会有通知提示当前网点故障设备情况和未完成流程记录信息，</w:t>
      </w:r>
      <w:r>
        <w:rPr>
          <w:rFonts w:hint="eastAsia"/>
        </w:rPr>
        <w:t>pad</w:t>
      </w:r>
      <w:r>
        <w:rPr>
          <w:rFonts w:hint="eastAsia"/>
        </w:rPr>
        <w:t>会有语音提示（</w:t>
      </w:r>
      <w:r>
        <w:rPr>
          <w:rFonts w:hint="eastAsia"/>
        </w:rPr>
        <w:t>pad</w:t>
      </w:r>
      <w:r>
        <w:rPr>
          <w:rFonts w:hint="eastAsia"/>
        </w:rPr>
        <w:t>声音为非静音状态），点击通知可跳转到自助故障页面</w:t>
      </w:r>
    </w:p>
    <w:p w14:paraId="326FF41B" w14:textId="77777777" w:rsidR="0013061D" w:rsidRDefault="003B1A6E">
      <w:r>
        <w:rPr>
          <w:rFonts w:hint="eastAsia"/>
          <w:noProof/>
        </w:rPr>
        <w:drawing>
          <wp:inline distT="0" distB="0" distL="0" distR="0" wp14:anchorId="3544A4F7" wp14:editId="257961D6">
            <wp:extent cx="5274310" cy="31648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0BF4854E" w14:textId="77777777" w:rsidR="0013061D" w:rsidRDefault="003B1A6E">
      <w:pPr>
        <w:pStyle w:val="3"/>
      </w:pPr>
      <w:bookmarkStart w:id="296" w:name="_Toc196225691"/>
      <w:r>
        <w:rPr>
          <w:rFonts w:hint="eastAsia"/>
        </w:rPr>
        <w:t>注意事项</w:t>
      </w:r>
      <w:bookmarkEnd w:id="296"/>
    </w:p>
    <w:p w14:paraId="3EAABE7A"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sz w:val="24"/>
        </w:rPr>
        <w:t>1</w:t>
      </w:r>
      <w:r>
        <w:rPr>
          <w:rFonts w:ascii="宋体" w:eastAsia="宋体" w:hAnsi="宋体" w:cs="宋体"/>
          <w:sz w:val="24"/>
        </w:rPr>
        <w:t>.</w:t>
      </w:r>
      <w:r>
        <w:rPr>
          <w:rFonts w:ascii="宋体" w:eastAsia="宋体" w:hAnsi="宋体" w:cs="宋体" w:hint="eastAsia"/>
          <w:sz w:val="24"/>
        </w:rPr>
        <w:t>pad只有在当日首次登录时会通知+语音提示自助故障设备信息及未完成流程信息</w:t>
      </w:r>
    </w:p>
    <w:p w14:paraId="375A308D" w14:textId="77777777" w:rsidR="0013061D" w:rsidRDefault="003B1A6E">
      <w:pPr>
        <w:rPr>
          <w:rFonts w:ascii="宋体" w:hAnsi="宋体" w:cs="宋体" w:hint="eastAsia"/>
          <w:sz w:val="24"/>
        </w:rPr>
      </w:pPr>
      <w:r>
        <w:rPr>
          <w:rFonts w:ascii="宋体" w:hAnsi="宋体" w:cs="宋体"/>
          <w:sz w:val="24"/>
        </w:rPr>
        <w:t>2.</w:t>
      </w:r>
      <w:r>
        <w:rPr>
          <w:rFonts w:ascii="宋体" w:hAnsi="宋体" w:cs="宋体" w:hint="eastAsia"/>
          <w:sz w:val="24"/>
        </w:rPr>
        <w:t>语音提示只有在pad为非静音状态生效</w:t>
      </w:r>
    </w:p>
    <w:p w14:paraId="1A057016" w14:textId="77777777" w:rsidR="0013061D" w:rsidRDefault="0013061D">
      <w:pPr>
        <w:pStyle w:val="20"/>
        <w:ind w:left="420" w:firstLine="420"/>
      </w:pPr>
    </w:p>
    <w:p w14:paraId="5DA9ADD1" w14:textId="77777777" w:rsidR="0013061D" w:rsidRDefault="0013061D">
      <w:pPr>
        <w:pStyle w:val="a4"/>
        <w:ind w:firstLine="600"/>
      </w:pPr>
    </w:p>
    <w:p w14:paraId="517E231C" w14:textId="77777777" w:rsidR="0013061D" w:rsidRDefault="003B1A6E">
      <w:pPr>
        <w:pStyle w:val="2"/>
      </w:pPr>
      <w:bookmarkStart w:id="297" w:name="_Toc196225692"/>
      <w:r>
        <w:rPr>
          <w:rFonts w:hint="eastAsia"/>
        </w:rPr>
        <w:t>箱包交接</w:t>
      </w:r>
      <w:bookmarkEnd w:id="297"/>
    </w:p>
    <w:p w14:paraId="6F15D07F" w14:textId="77777777" w:rsidR="0013061D" w:rsidRDefault="003B1A6E">
      <w:pPr>
        <w:pStyle w:val="3"/>
      </w:pPr>
      <w:bookmarkStart w:id="298" w:name="_Toc196225693"/>
      <w:r>
        <w:rPr>
          <w:rFonts w:hint="eastAsia"/>
        </w:rPr>
        <w:t>功能描述</w:t>
      </w:r>
      <w:bookmarkEnd w:id="298"/>
    </w:p>
    <w:p w14:paraId="32EC847C" w14:textId="77777777" w:rsidR="0013061D" w:rsidRDefault="003B1A6E">
      <w:pPr>
        <w:spacing w:line="20" w:lineRule="atLeast"/>
        <w:ind w:firstLineChars="200" w:firstLine="480"/>
        <w:rPr>
          <w:rFonts w:ascii="宋体" w:cs="宋体"/>
        </w:rPr>
      </w:pPr>
      <w:r>
        <w:rPr>
          <w:rFonts w:ascii="宋体" w:cs="宋体" w:hint="eastAsia"/>
          <w:sz w:val="24"/>
        </w:rPr>
        <w:t>支持箱包交接出入网点时通过展业设备进行交接。进入箱包交接画面，点击查询返现交接箱包编号，选中反显的箱包进行展业交接</w:t>
      </w:r>
    </w:p>
    <w:p w14:paraId="36A355B3" w14:textId="77777777" w:rsidR="0013061D" w:rsidRDefault="003B1A6E">
      <w:pPr>
        <w:pStyle w:val="3"/>
      </w:pPr>
      <w:bookmarkStart w:id="299" w:name="_Toc196225694"/>
      <w:r>
        <w:rPr>
          <w:rFonts w:hint="eastAsia"/>
        </w:rPr>
        <w:t>操作权限</w:t>
      </w:r>
      <w:bookmarkEnd w:id="299"/>
    </w:p>
    <w:p w14:paraId="331B86E6"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4212FB59"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6D415E58"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7FCD4E13"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w:t>
      </w:r>
      <w:r>
        <w:rPr>
          <w:rFonts w:ascii="宋体" w:cs="宋体" w:hint="eastAsia"/>
          <w:sz w:val="24"/>
        </w:rPr>
        <w:t xml:space="preserve"> 邮e通</w:t>
      </w:r>
      <w:r>
        <w:rPr>
          <w:rFonts w:ascii="宋体" w:hAnsi="宋体" w:cs="宋体"/>
          <w:sz w:val="24"/>
          <w:szCs w:val="24"/>
        </w:rPr>
        <w:t>厅堂服务</w:t>
      </w:r>
      <w:r>
        <w:rPr>
          <w:rFonts w:ascii="宋体" w:hAnsi="宋体" w:cs="宋体" w:hint="eastAsia"/>
          <w:sz w:val="24"/>
          <w:szCs w:val="24"/>
        </w:rPr>
        <w:t>操作员</w:t>
      </w:r>
    </w:p>
    <w:p w14:paraId="023935B4"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交接人员身份:</w:t>
      </w:r>
      <w:r>
        <w:rPr>
          <w:rFonts w:ascii="宋体" w:cs="宋体" w:hint="eastAsia"/>
          <w:sz w:val="24"/>
        </w:rPr>
        <w:t xml:space="preserve"> 邮e通</w:t>
      </w:r>
      <w:r>
        <w:rPr>
          <w:rFonts w:ascii="宋体" w:hAnsi="宋体" w:cs="宋体"/>
          <w:sz w:val="24"/>
          <w:szCs w:val="24"/>
        </w:rPr>
        <w:t>厅堂服务</w:t>
      </w:r>
      <w:r>
        <w:rPr>
          <w:rFonts w:ascii="宋体" w:hAnsi="宋体" w:cs="宋体" w:hint="eastAsia"/>
          <w:sz w:val="24"/>
          <w:szCs w:val="24"/>
        </w:rPr>
        <w:t>操作员</w:t>
      </w:r>
    </w:p>
    <w:p w14:paraId="67CDE52C"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60DDBE53"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35DB51DE"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全国网点</w:t>
      </w:r>
    </w:p>
    <w:p w14:paraId="39E071B6" w14:textId="77777777" w:rsidR="0013061D" w:rsidRDefault="003B1A6E">
      <w:pPr>
        <w:pStyle w:val="3"/>
      </w:pPr>
      <w:bookmarkStart w:id="300" w:name="_Toc196225695"/>
      <w:r>
        <w:rPr>
          <w:rFonts w:hint="eastAsia"/>
        </w:rPr>
        <w:t>操作流程</w:t>
      </w:r>
      <w:bookmarkEnd w:id="300"/>
    </w:p>
    <w:p w14:paraId="72773891" w14:textId="77777777" w:rsidR="0013061D" w:rsidRDefault="003B1A6E">
      <w:pPr>
        <w:ind w:firstLine="480"/>
      </w:pPr>
      <w:r>
        <w:rPr>
          <w:rFonts w:hint="eastAsia"/>
        </w:rPr>
        <w:t>1</w:t>
      </w:r>
      <w:r>
        <w:t>.</w:t>
      </w:r>
      <w:r>
        <w:rPr>
          <w:rFonts w:hint="eastAsia"/>
        </w:rPr>
        <w:t>进入邮</w:t>
      </w:r>
      <w:r>
        <w:rPr>
          <w:rFonts w:hint="eastAsia"/>
        </w:rPr>
        <w:t>e</w:t>
      </w:r>
      <w:r>
        <w:rPr>
          <w:rFonts w:hint="eastAsia"/>
        </w:rPr>
        <w:t>通</w:t>
      </w:r>
      <w:r>
        <w:t>-</w:t>
      </w:r>
      <w:r>
        <w:rPr>
          <w:rFonts w:hint="eastAsia"/>
        </w:rPr>
        <w:t>厅堂服务，选择底部网点，选择箱包交接</w:t>
      </w:r>
    </w:p>
    <w:p w14:paraId="62C210A1" w14:textId="77777777" w:rsidR="0013061D" w:rsidRDefault="003B1A6E">
      <w:pPr>
        <w:pStyle w:val="a4"/>
        <w:spacing w:line="360" w:lineRule="auto"/>
        <w:ind w:firstLine="600"/>
        <w:rPr>
          <w:rFonts w:ascii="宋体" w:eastAsia="宋体" w:hAnsi="宋体" w:cs="宋体" w:hint="eastAsia"/>
          <w:sz w:val="24"/>
        </w:rPr>
      </w:pPr>
      <w:r>
        <w:rPr>
          <w:noProof/>
        </w:rPr>
        <w:drawing>
          <wp:inline distT="0" distB="0" distL="0" distR="0" wp14:anchorId="3CAB1ADF" wp14:editId="0B32A579">
            <wp:extent cx="5274310" cy="2567940"/>
            <wp:effectExtent l="0" t="0" r="254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7"/>
                    <a:stretch>
                      <a:fillRect/>
                    </a:stretch>
                  </pic:blipFill>
                  <pic:spPr>
                    <a:xfrm>
                      <a:off x="0" y="0"/>
                      <a:ext cx="5274310" cy="2567940"/>
                    </a:xfrm>
                    <a:prstGeom prst="rect">
                      <a:avLst/>
                    </a:prstGeom>
                  </pic:spPr>
                </pic:pic>
              </a:graphicData>
            </a:graphic>
          </wp:inline>
        </w:drawing>
      </w:r>
    </w:p>
    <w:p w14:paraId="4A04D75D" w14:textId="77777777" w:rsidR="0013061D" w:rsidRDefault="003B1A6E">
      <w:pPr>
        <w:ind w:firstLine="480"/>
      </w:pPr>
      <w:r>
        <w:t xml:space="preserve">  2.</w:t>
      </w:r>
      <w:r>
        <w:rPr>
          <w:rFonts w:hint="eastAsia"/>
        </w:rPr>
        <w:t>点击入网点交接，选择一条或多条数据</w:t>
      </w:r>
    </w:p>
    <w:p w14:paraId="36C6F3B0" w14:textId="77777777" w:rsidR="0013061D" w:rsidRDefault="0013061D"/>
    <w:p w14:paraId="097F65CE" w14:textId="77777777" w:rsidR="0013061D" w:rsidRDefault="003B1A6E">
      <w:pPr>
        <w:pStyle w:val="a4"/>
        <w:spacing w:line="360" w:lineRule="auto"/>
        <w:ind w:firstLine="600"/>
        <w:rPr>
          <w:rFonts w:ascii="宋体" w:eastAsia="宋体" w:hAnsi="宋体" w:cs="宋体" w:hint="eastAsia"/>
          <w:sz w:val="24"/>
        </w:rPr>
      </w:pPr>
      <w:r>
        <w:rPr>
          <w:noProof/>
        </w:rPr>
        <w:lastRenderedPageBreak/>
        <w:drawing>
          <wp:inline distT="0" distB="0" distL="0" distR="0" wp14:anchorId="3102B8DF" wp14:editId="507B1967">
            <wp:extent cx="5274310" cy="25171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8"/>
                    <a:stretch>
                      <a:fillRect/>
                    </a:stretch>
                  </pic:blipFill>
                  <pic:spPr>
                    <a:xfrm>
                      <a:off x="0" y="0"/>
                      <a:ext cx="5274310" cy="2517140"/>
                    </a:xfrm>
                    <a:prstGeom prst="rect">
                      <a:avLst/>
                    </a:prstGeom>
                  </pic:spPr>
                </pic:pic>
              </a:graphicData>
            </a:graphic>
          </wp:inline>
        </w:drawing>
      </w:r>
    </w:p>
    <w:p w14:paraId="77715285" w14:textId="77777777" w:rsidR="0013061D" w:rsidRDefault="003B1A6E">
      <w:pPr>
        <w:ind w:left="60" w:firstLine="420"/>
      </w:pPr>
      <w:r>
        <w:rPr>
          <w:rFonts w:hint="eastAsia"/>
        </w:rPr>
        <w:t>3</w:t>
      </w:r>
      <w:r>
        <w:t>.</w:t>
      </w:r>
      <w:r>
        <w:rPr>
          <w:rFonts w:hint="eastAsia"/>
        </w:rPr>
        <w:t>输入交接人员账号，默认人脸识别，三次人脸识别不通过转为密码验证。</w:t>
      </w:r>
    </w:p>
    <w:p w14:paraId="5177AB7B" w14:textId="77777777" w:rsidR="0013061D" w:rsidRDefault="003B1A6E">
      <w:pPr>
        <w:pStyle w:val="20"/>
        <w:ind w:left="420" w:firstLine="420"/>
      </w:pPr>
      <w:r>
        <w:rPr>
          <w:noProof/>
        </w:rPr>
        <w:drawing>
          <wp:inline distT="0" distB="0" distL="0" distR="0" wp14:anchorId="1D8A6ED2" wp14:editId="62CA1F11">
            <wp:extent cx="5274310" cy="265176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29"/>
                    <a:stretch>
                      <a:fillRect/>
                    </a:stretch>
                  </pic:blipFill>
                  <pic:spPr>
                    <a:xfrm>
                      <a:off x="0" y="0"/>
                      <a:ext cx="5274310" cy="2651760"/>
                    </a:xfrm>
                    <a:prstGeom prst="rect">
                      <a:avLst/>
                    </a:prstGeom>
                  </pic:spPr>
                </pic:pic>
              </a:graphicData>
            </a:graphic>
          </wp:inline>
        </w:drawing>
      </w:r>
    </w:p>
    <w:p w14:paraId="76FA6E90" w14:textId="77777777" w:rsidR="0013061D" w:rsidRDefault="0013061D"/>
    <w:p w14:paraId="00708533" w14:textId="77777777" w:rsidR="0013061D" w:rsidRDefault="003B1A6E">
      <w:pPr>
        <w:ind w:left="300" w:firstLine="420"/>
      </w:pPr>
      <w:r>
        <w:t>4.</w:t>
      </w:r>
      <w:r>
        <w:rPr>
          <w:rFonts w:hint="eastAsia"/>
        </w:rPr>
        <w:t>交接人员验证通过后进行解款员验证，选择输入一名或两名解款员，人脸识别不通过转为密码验证</w:t>
      </w:r>
    </w:p>
    <w:p w14:paraId="77B2A4CE" w14:textId="77777777" w:rsidR="0013061D" w:rsidRDefault="003B1A6E">
      <w:pPr>
        <w:pStyle w:val="20"/>
        <w:ind w:left="420" w:firstLine="420"/>
      </w:pPr>
      <w:r>
        <w:rPr>
          <w:noProof/>
        </w:rPr>
        <w:lastRenderedPageBreak/>
        <w:drawing>
          <wp:inline distT="0" distB="0" distL="0" distR="0" wp14:anchorId="7F16B287" wp14:editId="24CBDFB4">
            <wp:extent cx="5274310" cy="2700020"/>
            <wp:effectExtent l="0" t="0" r="254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30"/>
                    <a:stretch>
                      <a:fillRect/>
                    </a:stretch>
                  </pic:blipFill>
                  <pic:spPr>
                    <a:xfrm>
                      <a:off x="0" y="0"/>
                      <a:ext cx="5274310" cy="2700020"/>
                    </a:xfrm>
                    <a:prstGeom prst="rect">
                      <a:avLst/>
                    </a:prstGeom>
                  </pic:spPr>
                </pic:pic>
              </a:graphicData>
            </a:graphic>
          </wp:inline>
        </w:drawing>
      </w:r>
    </w:p>
    <w:p w14:paraId="1B696448" w14:textId="77777777" w:rsidR="0013061D" w:rsidRDefault="003B1A6E">
      <w:pPr>
        <w:pStyle w:val="a4"/>
        <w:ind w:firstLineChars="400" w:firstLine="840"/>
        <w:rPr>
          <w:rFonts w:eastAsia="宋体"/>
          <w:sz w:val="21"/>
          <w:szCs w:val="22"/>
        </w:rPr>
      </w:pPr>
      <w:r>
        <w:rPr>
          <w:rFonts w:eastAsia="宋体"/>
          <w:sz w:val="21"/>
          <w:szCs w:val="22"/>
        </w:rPr>
        <w:t>5.</w:t>
      </w:r>
      <w:r>
        <w:rPr>
          <w:rFonts w:eastAsia="宋体" w:hint="eastAsia"/>
          <w:sz w:val="21"/>
          <w:szCs w:val="22"/>
        </w:rPr>
        <w:t>交易成功后可选择打印凭条</w:t>
      </w:r>
      <w:r>
        <w:rPr>
          <w:rFonts w:eastAsia="宋体" w:hint="eastAsia"/>
          <w:sz w:val="21"/>
          <w:szCs w:val="22"/>
        </w:rPr>
        <w:t xml:space="preserve"> </w:t>
      </w:r>
    </w:p>
    <w:p w14:paraId="3538DD52" w14:textId="77777777" w:rsidR="0013061D" w:rsidRDefault="0013061D"/>
    <w:p w14:paraId="618F7159" w14:textId="77777777" w:rsidR="0013061D" w:rsidRDefault="003B1A6E">
      <w:pPr>
        <w:pStyle w:val="20"/>
        <w:ind w:left="420" w:firstLine="420"/>
      </w:pPr>
      <w:r>
        <w:rPr>
          <w:noProof/>
        </w:rPr>
        <w:drawing>
          <wp:inline distT="0" distB="0" distL="0" distR="0" wp14:anchorId="3C51BD34" wp14:editId="26D4524D">
            <wp:extent cx="5274310" cy="263461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31"/>
                    <a:stretch>
                      <a:fillRect/>
                    </a:stretch>
                  </pic:blipFill>
                  <pic:spPr>
                    <a:xfrm>
                      <a:off x="0" y="0"/>
                      <a:ext cx="5274310" cy="2634615"/>
                    </a:xfrm>
                    <a:prstGeom prst="rect">
                      <a:avLst/>
                    </a:prstGeom>
                  </pic:spPr>
                </pic:pic>
              </a:graphicData>
            </a:graphic>
          </wp:inline>
        </w:drawing>
      </w:r>
    </w:p>
    <w:p w14:paraId="56FC4603" w14:textId="77777777" w:rsidR="0013061D" w:rsidRDefault="003B1A6E">
      <w:pPr>
        <w:pStyle w:val="a4"/>
        <w:ind w:left="420" w:firstLineChars="0" w:firstLine="0"/>
        <w:rPr>
          <w:rFonts w:eastAsia="宋体"/>
          <w:sz w:val="21"/>
          <w:szCs w:val="22"/>
        </w:rPr>
      </w:pPr>
      <w:r>
        <w:rPr>
          <w:rFonts w:eastAsia="宋体"/>
          <w:sz w:val="21"/>
          <w:szCs w:val="22"/>
        </w:rPr>
        <w:t>6.</w:t>
      </w:r>
      <w:r>
        <w:rPr>
          <w:rFonts w:eastAsia="宋体" w:hint="eastAsia"/>
          <w:sz w:val="21"/>
          <w:szCs w:val="22"/>
        </w:rPr>
        <w:t>出网点交接流程与入网点一致，唯一不同是入网点交接可选择多条或一条，出网点交接只可选择全部箱包进行交接</w:t>
      </w:r>
    </w:p>
    <w:p w14:paraId="2716C366" w14:textId="77777777" w:rsidR="0013061D" w:rsidRDefault="0013061D"/>
    <w:p w14:paraId="2F52DF85" w14:textId="77777777" w:rsidR="0013061D" w:rsidRDefault="003B1A6E">
      <w:pPr>
        <w:pStyle w:val="20"/>
        <w:ind w:left="420" w:firstLine="420"/>
      </w:pPr>
      <w:r>
        <w:rPr>
          <w:noProof/>
        </w:rPr>
        <w:lastRenderedPageBreak/>
        <w:drawing>
          <wp:inline distT="0" distB="0" distL="0" distR="0" wp14:anchorId="3A6628B8" wp14:editId="7C34DF06">
            <wp:extent cx="5274310" cy="272034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32"/>
                    <a:stretch>
                      <a:fillRect/>
                    </a:stretch>
                  </pic:blipFill>
                  <pic:spPr>
                    <a:xfrm>
                      <a:off x="0" y="0"/>
                      <a:ext cx="5274310" cy="2720340"/>
                    </a:xfrm>
                    <a:prstGeom prst="rect">
                      <a:avLst/>
                    </a:prstGeom>
                  </pic:spPr>
                </pic:pic>
              </a:graphicData>
            </a:graphic>
          </wp:inline>
        </w:drawing>
      </w:r>
    </w:p>
    <w:p w14:paraId="1955C563" w14:textId="77777777" w:rsidR="0013061D" w:rsidRDefault="0013061D"/>
    <w:p w14:paraId="0A82392A" w14:textId="77777777" w:rsidR="0013061D" w:rsidRDefault="003B1A6E">
      <w:pPr>
        <w:pStyle w:val="3"/>
      </w:pPr>
      <w:bookmarkStart w:id="301" w:name="_Toc196225696"/>
      <w:r>
        <w:rPr>
          <w:rFonts w:hint="eastAsia"/>
        </w:rPr>
        <w:t>注意事项</w:t>
      </w:r>
      <w:bookmarkEnd w:id="301"/>
    </w:p>
    <w:p w14:paraId="40D7BDB3"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sz w:val="24"/>
        </w:rPr>
        <w:t>1</w:t>
      </w:r>
      <w:r>
        <w:rPr>
          <w:rFonts w:ascii="宋体" w:eastAsia="宋体" w:hAnsi="宋体" w:cs="宋体"/>
          <w:sz w:val="24"/>
        </w:rPr>
        <w:t>.</w:t>
      </w:r>
      <w:r>
        <w:rPr>
          <w:rFonts w:ascii="宋体" w:eastAsia="宋体" w:hAnsi="宋体" w:cs="宋体" w:hint="eastAsia"/>
          <w:sz w:val="24"/>
        </w:rPr>
        <w:t>入网点可选择一条或多条数据进行入网点交接，出网点只可选择页面内全部数据进行交接</w:t>
      </w:r>
      <w:r>
        <w:rPr>
          <w:rFonts w:ascii="宋体" w:eastAsia="宋体" w:hAnsi="宋体" w:cs="宋体"/>
          <w:sz w:val="24"/>
        </w:rPr>
        <w:t xml:space="preserve"> </w:t>
      </w:r>
    </w:p>
    <w:p w14:paraId="2F9553C5" w14:textId="77777777" w:rsidR="0013061D" w:rsidRDefault="003B1A6E">
      <w:pPr>
        <w:pStyle w:val="2"/>
      </w:pPr>
      <w:bookmarkStart w:id="302" w:name="_Toc196225697"/>
      <w:r>
        <w:rPr>
          <w:rFonts w:hint="eastAsia"/>
        </w:rPr>
        <w:t>快签手活动</w:t>
      </w:r>
      <w:bookmarkEnd w:id="302"/>
    </w:p>
    <w:p w14:paraId="0EBB7AF2" w14:textId="77777777" w:rsidR="0013061D" w:rsidRDefault="003B1A6E">
      <w:pPr>
        <w:pStyle w:val="3"/>
      </w:pPr>
      <w:bookmarkStart w:id="303" w:name="_Toc196225698"/>
      <w:r>
        <w:rPr>
          <w:rFonts w:hint="eastAsia"/>
        </w:rPr>
        <w:t>功能描述</w:t>
      </w:r>
      <w:bookmarkEnd w:id="303"/>
    </w:p>
    <w:p w14:paraId="4968493D" w14:textId="77777777" w:rsidR="0013061D" w:rsidRDefault="003B1A6E">
      <w:pPr>
        <w:spacing w:line="20" w:lineRule="atLeast"/>
        <w:ind w:firstLineChars="200" w:firstLine="480"/>
        <w:rPr>
          <w:rFonts w:ascii="宋体" w:cs="宋体"/>
        </w:rPr>
      </w:pPr>
      <w:r>
        <w:rPr>
          <w:rFonts w:ascii="宋体" w:cs="宋体" w:hint="eastAsia"/>
          <w:sz w:val="24"/>
        </w:rPr>
        <w:t>，本功能由原网点运营App迁移至厅堂服务，当客户取号后，查看客户列表，点击客户查看客户详情，点击参加快签手活动，若客户满足参与活动条件（快捷支付，理财签约，手机银行激活均在活动时间内签约），则展示活动二维码，客户扫码参与活动。若不满足，则弹窗提示哪些不满足。</w:t>
      </w:r>
    </w:p>
    <w:p w14:paraId="40CE9342" w14:textId="77777777" w:rsidR="0013061D" w:rsidRDefault="003B1A6E">
      <w:pPr>
        <w:pStyle w:val="3"/>
      </w:pPr>
      <w:bookmarkStart w:id="304" w:name="_Toc196225699"/>
      <w:r>
        <w:rPr>
          <w:rFonts w:hint="eastAsia"/>
        </w:rPr>
        <w:t>操作权限</w:t>
      </w:r>
      <w:bookmarkEnd w:id="304"/>
    </w:p>
    <w:p w14:paraId="4FF42C9C"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65602A25"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353DC69A"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1DF8D0C6" w14:textId="77777777" w:rsidR="0013061D" w:rsidRDefault="003B1A6E">
      <w:pPr>
        <w:ind w:left="420" w:firstLine="420"/>
        <w:rPr>
          <w:rFonts w:ascii="宋体" w:hAnsi="宋体" w:cs="宋体" w:hint="eastAsia"/>
          <w:sz w:val="24"/>
          <w:szCs w:val="24"/>
        </w:rPr>
      </w:pPr>
      <w:r>
        <w:rPr>
          <w:rFonts w:ascii="宋体" w:hAnsi="宋体" w:cs="宋体" w:hint="eastAsia"/>
          <w:sz w:val="24"/>
          <w:szCs w:val="24"/>
        </w:rPr>
        <w:t>操作人员身份:</w:t>
      </w:r>
      <w:r>
        <w:rPr>
          <w:rFonts w:ascii="宋体" w:cs="宋体" w:hint="eastAsia"/>
          <w:sz w:val="24"/>
        </w:rPr>
        <w:t xml:space="preserve"> 邮e通</w:t>
      </w:r>
      <w:r>
        <w:rPr>
          <w:rFonts w:ascii="宋体" w:hAnsi="宋体" w:cs="宋体"/>
          <w:sz w:val="24"/>
          <w:szCs w:val="24"/>
        </w:rPr>
        <w:t>厅堂服务</w:t>
      </w:r>
      <w:r>
        <w:rPr>
          <w:rFonts w:ascii="宋体" w:hAnsi="宋体" w:cs="宋体" w:hint="eastAsia"/>
          <w:sz w:val="24"/>
          <w:szCs w:val="24"/>
        </w:rPr>
        <w:t>操作员</w:t>
      </w:r>
    </w:p>
    <w:p w14:paraId="6D6DF2B3"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交接人员身份:</w:t>
      </w:r>
      <w:r>
        <w:rPr>
          <w:rFonts w:ascii="宋体" w:cs="宋体" w:hint="eastAsia"/>
          <w:sz w:val="24"/>
        </w:rPr>
        <w:t xml:space="preserve"> 邮e通</w:t>
      </w:r>
      <w:r>
        <w:rPr>
          <w:rFonts w:ascii="宋体" w:hAnsi="宋体" w:cs="宋体"/>
          <w:sz w:val="24"/>
          <w:szCs w:val="24"/>
        </w:rPr>
        <w:t>厅堂服务</w:t>
      </w:r>
      <w:r>
        <w:rPr>
          <w:rFonts w:ascii="宋体" w:hAnsi="宋体" w:cs="宋体" w:hint="eastAsia"/>
          <w:sz w:val="24"/>
          <w:szCs w:val="24"/>
        </w:rPr>
        <w:t>操作员</w:t>
      </w:r>
    </w:p>
    <w:p w14:paraId="2E04B4C4"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059780DF"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2037B14C" w14:textId="77777777" w:rsidR="0013061D" w:rsidRDefault="003B1A6E">
      <w:pPr>
        <w:tabs>
          <w:tab w:val="left" w:pos="420"/>
        </w:tabs>
        <w:ind w:leftChars="200" w:left="420"/>
        <w:jc w:val="left"/>
        <w:rPr>
          <w:rFonts w:ascii="宋体" w:hAnsi="宋体" w:cs="宋体" w:hint="eastAsia"/>
          <w:sz w:val="24"/>
          <w:szCs w:val="24"/>
        </w:rPr>
      </w:pPr>
      <w:r>
        <w:rPr>
          <w:rFonts w:ascii="宋体" w:hAnsi="宋体" w:cs="宋体" w:hint="eastAsia"/>
          <w:sz w:val="24"/>
          <w:szCs w:val="24"/>
        </w:rPr>
        <w:tab/>
        <w:t>满足快签手活动参加范围网点</w:t>
      </w:r>
    </w:p>
    <w:p w14:paraId="139972A0" w14:textId="77777777" w:rsidR="0013061D" w:rsidRDefault="003B1A6E">
      <w:pPr>
        <w:pStyle w:val="3"/>
      </w:pPr>
      <w:bookmarkStart w:id="305" w:name="_Toc196225700"/>
      <w:r>
        <w:rPr>
          <w:rFonts w:hint="eastAsia"/>
        </w:rPr>
        <w:lastRenderedPageBreak/>
        <w:t>操作流程</w:t>
      </w:r>
      <w:bookmarkEnd w:id="305"/>
    </w:p>
    <w:p w14:paraId="00CF1894" w14:textId="77777777" w:rsidR="0013061D" w:rsidRDefault="003B1A6E">
      <w:pPr>
        <w:ind w:firstLine="480"/>
      </w:pPr>
      <w:r>
        <w:rPr>
          <w:rFonts w:hint="eastAsia"/>
        </w:rPr>
        <w:t>1</w:t>
      </w:r>
      <w:r>
        <w:t>.</w:t>
      </w:r>
      <w:r>
        <w:rPr>
          <w:rFonts w:hint="eastAsia"/>
        </w:rPr>
        <w:t>进入邮</w:t>
      </w:r>
      <w:r>
        <w:rPr>
          <w:rFonts w:hint="eastAsia"/>
        </w:rPr>
        <w:t>e</w:t>
      </w:r>
      <w:r>
        <w:rPr>
          <w:rFonts w:hint="eastAsia"/>
        </w:rPr>
        <w:t>通</w:t>
      </w:r>
      <w:r>
        <w:t>-</w:t>
      </w:r>
      <w:r>
        <w:rPr>
          <w:rFonts w:hint="eastAsia"/>
        </w:rPr>
        <w:t>厅堂服务，点击排队客户，查看详情</w:t>
      </w:r>
      <w:r>
        <w:t xml:space="preserve"> </w:t>
      </w:r>
    </w:p>
    <w:p w14:paraId="23EE9EF0"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drawing>
          <wp:inline distT="0" distB="0" distL="0" distR="0" wp14:anchorId="135CF4A0" wp14:editId="702152F2">
            <wp:extent cx="5274310" cy="316484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454275F" w14:textId="77777777" w:rsidR="0013061D" w:rsidRDefault="003B1A6E">
      <w:pPr>
        <w:ind w:firstLine="480"/>
      </w:pPr>
      <w:r>
        <w:t xml:space="preserve">  2.</w:t>
      </w:r>
      <w:r>
        <w:rPr>
          <w:rFonts w:hint="eastAsia"/>
        </w:rPr>
        <w:t>点击参加快签手活动按钮，若不满足，则弹窗提示原因</w:t>
      </w:r>
    </w:p>
    <w:p w14:paraId="7B771FBE" w14:textId="77777777" w:rsidR="0013061D" w:rsidRDefault="0013061D"/>
    <w:p w14:paraId="2409B55F"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drawing>
          <wp:inline distT="0" distB="0" distL="0" distR="0" wp14:anchorId="4978104A" wp14:editId="1E15C2D2">
            <wp:extent cx="5274310" cy="316484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237FCA9D" w14:textId="77777777" w:rsidR="0013061D" w:rsidRDefault="003B1A6E">
      <w:pPr>
        <w:ind w:left="60" w:firstLine="420"/>
      </w:pPr>
      <w:r>
        <w:rPr>
          <w:rFonts w:hint="eastAsia"/>
        </w:rPr>
        <w:t>3</w:t>
      </w:r>
      <w:r>
        <w:t>.</w:t>
      </w:r>
      <w:r>
        <w:rPr>
          <w:rFonts w:hint="eastAsia"/>
        </w:rPr>
        <w:t>若满足，则弹窗展业参与活动二维码</w:t>
      </w:r>
    </w:p>
    <w:p w14:paraId="788CBF59" w14:textId="77777777" w:rsidR="0013061D" w:rsidRDefault="003B1A6E">
      <w:pPr>
        <w:pStyle w:val="20"/>
        <w:ind w:left="420" w:firstLine="420"/>
      </w:pPr>
      <w:r>
        <w:rPr>
          <w:noProof/>
        </w:rPr>
        <w:lastRenderedPageBreak/>
        <w:drawing>
          <wp:inline distT="0" distB="0" distL="0" distR="0" wp14:anchorId="43DFC742" wp14:editId="7AEC0810">
            <wp:extent cx="5274310" cy="31648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A95C320" w14:textId="77777777" w:rsidR="0013061D" w:rsidRDefault="003B1A6E">
      <w:pPr>
        <w:pStyle w:val="3"/>
      </w:pPr>
      <w:bookmarkStart w:id="306" w:name="_Toc196225701"/>
      <w:r>
        <w:rPr>
          <w:rFonts w:hint="eastAsia"/>
        </w:rPr>
        <w:t>注意事项</w:t>
      </w:r>
      <w:bookmarkEnd w:id="306"/>
    </w:p>
    <w:p w14:paraId="6E6B7DF6"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sz w:val="24"/>
        </w:rPr>
        <w:t>1</w:t>
      </w:r>
      <w:r>
        <w:rPr>
          <w:rFonts w:ascii="宋体" w:eastAsia="宋体" w:hAnsi="宋体" w:cs="宋体"/>
          <w:sz w:val="24"/>
        </w:rPr>
        <w:t>.</w:t>
      </w:r>
      <w:r>
        <w:rPr>
          <w:rFonts w:ascii="宋体" w:eastAsia="宋体" w:hAnsi="宋体" w:cs="宋体" w:hint="eastAsia"/>
          <w:sz w:val="24"/>
        </w:rPr>
        <w:t>可参与快签手网点，开展活动时间范围可在移动展业管理端配置。</w:t>
      </w:r>
      <w:r>
        <w:rPr>
          <w:rFonts w:ascii="宋体" w:eastAsia="宋体" w:hAnsi="宋体" w:cs="宋体"/>
          <w:sz w:val="24"/>
        </w:rPr>
        <w:t xml:space="preserve"> </w:t>
      </w:r>
    </w:p>
    <w:p w14:paraId="2CCC3051" w14:textId="77777777" w:rsidR="0013061D" w:rsidRDefault="003B1A6E">
      <w:pPr>
        <w:pStyle w:val="2"/>
      </w:pPr>
      <w:bookmarkStart w:id="307" w:name="_Toc196225702"/>
      <w:r>
        <w:rPr>
          <w:rFonts w:hint="eastAsia"/>
          <w:lang w:eastAsia="zh-Hans"/>
        </w:rPr>
        <w:t>STM</w:t>
      </w:r>
      <w:r>
        <w:rPr>
          <w:rFonts w:hint="eastAsia"/>
          <w:lang w:eastAsia="zh-Hans"/>
        </w:rPr>
        <w:t>移动授权</w:t>
      </w:r>
      <w:bookmarkEnd w:id="307"/>
    </w:p>
    <w:p w14:paraId="30666746" w14:textId="77777777" w:rsidR="0013061D" w:rsidRDefault="003B1A6E">
      <w:pPr>
        <w:pStyle w:val="3"/>
      </w:pPr>
      <w:bookmarkStart w:id="308" w:name="_Toc196225703"/>
      <w:r>
        <w:rPr>
          <w:rFonts w:hint="eastAsia"/>
        </w:rPr>
        <w:t>功能描述</w:t>
      </w:r>
      <w:bookmarkEnd w:id="308"/>
    </w:p>
    <w:p w14:paraId="6394A5B8" w14:textId="77777777" w:rsidR="0013061D" w:rsidRDefault="003B1A6E">
      <w:pPr>
        <w:spacing w:line="20" w:lineRule="atLeast"/>
        <w:ind w:firstLineChars="200" w:firstLine="480"/>
        <w:rPr>
          <w:rFonts w:ascii="宋体" w:cs="宋体"/>
        </w:rPr>
      </w:pPr>
      <w:r>
        <w:rPr>
          <w:rFonts w:ascii="宋体" w:cs="宋体" w:hint="eastAsia"/>
          <w:sz w:val="24"/>
        </w:rPr>
        <w:t>STM的多项业务如开立存单、大额交易、大额存款等均需要指纹授权，详细的需授权业务明细详见附件。因此，如果STM接入移动授权功能，则授权人员可以完全打破授权环节所需的现金区和非现金区穿梭的物理隔离限制，进一步提升工作效率。</w:t>
      </w:r>
    </w:p>
    <w:p w14:paraId="58A67403" w14:textId="77777777" w:rsidR="0013061D" w:rsidRDefault="003B1A6E">
      <w:pPr>
        <w:pStyle w:val="3"/>
      </w:pPr>
      <w:bookmarkStart w:id="309" w:name="_Toc196225704"/>
      <w:r>
        <w:rPr>
          <w:rFonts w:hint="eastAsia"/>
        </w:rPr>
        <w:t>操作权限</w:t>
      </w:r>
      <w:bookmarkEnd w:id="309"/>
    </w:p>
    <w:p w14:paraId="04BD6DB6"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722691B1"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4CB02471"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1C72E7AF"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操作人员身份:</w:t>
      </w:r>
      <w:r>
        <w:rPr>
          <w:rFonts w:ascii="宋体" w:cs="宋体" w:hint="eastAsia"/>
          <w:sz w:val="24"/>
        </w:rPr>
        <w:t xml:space="preserve"> 402-网点主管（综合柜员）</w:t>
      </w:r>
    </w:p>
    <w:p w14:paraId="7F2ED5E0"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42CFE025"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3BD6C954" w14:textId="77777777" w:rsidR="0013061D" w:rsidRDefault="003B1A6E">
      <w:pPr>
        <w:tabs>
          <w:tab w:val="left" w:pos="420"/>
        </w:tabs>
        <w:ind w:leftChars="200" w:left="420"/>
        <w:jc w:val="left"/>
        <w:rPr>
          <w:rFonts w:ascii="宋体" w:hAnsi="宋体" w:cs="宋体" w:hint="eastAsia"/>
          <w:sz w:val="24"/>
          <w:szCs w:val="24"/>
          <w:lang w:eastAsia="zh-Hans"/>
        </w:rPr>
      </w:pPr>
      <w:r>
        <w:rPr>
          <w:rFonts w:ascii="宋体" w:hAnsi="宋体" w:cs="宋体" w:hint="eastAsia"/>
          <w:sz w:val="24"/>
          <w:szCs w:val="24"/>
        </w:rPr>
        <w:tab/>
      </w:r>
      <w:r>
        <w:rPr>
          <w:rFonts w:ascii="宋体" w:hAnsi="宋体" w:cs="宋体" w:hint="eastAsia"/>
          <w:sz w:val="24"/>
          <w:szCs w:val="24"/>
          <w:lang w:eastAsia="zh-Hans"/>
        </w:rPr>
        <w:t>网点</w:t>
      </w:r>
    </w:p>
    <w:p w14:paraId="39F665D8" w14:textId="77777777" w:rsidR="0013061D" w:rsidRDefault="003B1A6E">
      <w:pPr>
        <w:pStyle w:val="3"/>
      </w:pPr>
      <w:bookmarkStart w:id="310" w:name="_Toc196225705"/>
      <w:r>
        <w:rPr>
          <w:rFonts w:hint="eastAsia"/>
        </w:rPr>
        <w:lastRenderedPageBreak/>
        <w:t>操作流程</w:t>
      </w:r>
      <w:bookmarkEnd w:id="310"/>
    </w:p>
    <w:p w14:paraId="3CADF080" w14:textId="77777777" w:rsidR="0013061D" w:rsidRDefault="003B1A6E">
      <w:pPr>
        <w:ind w:firstLine="480"/>
      </w:pPr>
      <w:r>
        <w:rPr>
          <w:rFonts w:hint="eastAsia"/>
        </w:rPr>
        <w:t>1</w:t>
      </w:r>
      <w:r>
        <w:t>.</w:t>
      </w:r>
      <w:r>
        <w:rPr>
          <w:rFonts w:hint="eastAsia"/>
        </w:rPr>
        <w:t>进入邮</w:t>
      </w:r>
      <w:r>
        <w:rPr>
          <w:rFonts w:hint="eastAsia"/>
        </w:rPr>
        <w:t>e</w:t>
      </w:r>
      <w:r>
        <w:rPr>
          <w:rFonts w:hint="eastAsia"/>
        </w:rPr>
        <w:t>通</w:t>
      </w:r>
      <w:r>
        <w:t>-</w:t>
      </w:r>
      <w:r>
        <w:rPr>
          <w:rFonts w:hint="eastAsia"/>
        </w:rPr>
        <w:t>厅堂服务，点击</w:t>
      </w:r>
      <w:r>
        <w:rPr>
          <w:rFonts w:hint="eastAsia"/>
          <w:lang w:eastAsia="zh-Hans"/>
        </w:rPr>
        <w:t>移动授权</w:t>
      </w:r>
      <w:r>
        <w:rPr>
          <w:rFonts w:hint="eastAsia"/>
        </w:rPr>
        <w:t>，</w:t>
      </w:r>
      <w:r>
        <w:rPr>
          <w:rFonts w:hint="eastAsia"/>
          <w:lang w:eastAsia="zh-Hans"/>
        </w:rPr>
        <w:t>进入</w:t>
      </w:r>
      <w:r>
        <w:rPr>
          <w:lang w:eastAsia="zh-Hans"/>
        </w:rPr>
        <w:t>STM</w:t>
      </w:r>
      <w:r>
        <w:rPr>
          <w:rFonts w:hint="eastAsia"/>
          <w:lang w:eastAsia="zh-Hans"/>
        </w:rPr>
        <w:t>移动授权交易</w:t>
      </w:r>
      <w:r>
        <w:t xml:space="preserve"> </w:t>
      </w:r>
    </w:p>
    <w:p w14:paraId="77F040F4" w14:textId="77777777" w:rsidR="0013061D" w:rsidRDefault="003B1A6E">
      <w:pPr>
        <w:pStyle w:val="a4"/>
        <w:spacing w:line="360" w:lineRule="auto"/>
        <w:ind w:firstLine="480"/>
        <w:rPr>
          <w:rFonts w:ascii="宋体" w:eastAsia="宋体" w:hAnsi="宋体" w:cs="宋体" w:hint="eastAsia"/>
          <w:sz w:val="24"/>
        </w:rPr>
      </w:pPr>
      <w:r>
        <w:rPr>
          <w:rFonts w:ascii="宋体" w:eastAsia="宋体" w:hAnsi="宋体" w:cs="宋体"/>
          <w:noProof/>
          <w:sz w:val="24"/>
        </w:rPr>
        <w:drawing>
          <wp:inline distT="0" distB="0" distL="0" distR="0" wp14:anchorId="4BFE4CE4" wp14:editId="75D8A310">
            <wp:extent cx="5274310" cy="3164840"/>
            <wp:effectExtent l="0" t="0" r="8890" b="1016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6F8C467" w14:textId="77777777" w:rsidR="0013061D" w:rsidRDefault="003B1A6E">
      <w:pPr>
        <w:ind w:firstLine="480"/>
        <w:rPr>
          <w:lang w:eastAsia="zh-Hans"/>
        </w:rPr>
      </w:pPr>
      <w:r>
        <w:t xml:space="preserve">  2.</w:t>
      </w:r>
      <w:r>
        <w:rPr>
          <w:rFonts w:hint="eastAsia"/>
          <w:lang w:eastAsia="zh-Hans"/>
        </w:rPr>
        <w:t>等待</w:t>
      </w:r>
      <w:r>
        <w:rPr>
          <w:rFonts w:hint="eastAsia"/>
          <w:lang w:eastAsia="zh-Hans"/>
        </w:rPr>
        <w:t>stm</w:t>
      </w:r>
      <w:r>
        <w:rPr>
          <w:rFonts w:hint="eastAsia"/>
          <w:lang w:eastAsia="zh-Hans"/>
        </w:rPr>
        <w:t>发送授权</w:t>
      </w:r>
      <w:r>
        <w:rPr>
          <w:lang w:eastAsia="zh-Hans"/>
        </w:rPr>
        <w:t>，</w:t>
      </w:r>
      <w:r>
        <w:rPr>
          <w:rFonts w:hint="eastAsia"/>
          <w:lang w:eastAsia="zh-Hans"/>
        </w:rPr>
        <w:t>pad</w:t>
      </w:r>
      <w:r>
        <w:rPr>
          <w:rFonts w:hint="eastAsia"/>
          <w:lang w:eastAsia="zh-Hans"/>
        </w:rPr>
        <w:t>自动接收授权消息</w:t>
      </w:r>
      <w:r>
        <w:rPr>
          <w:lang w:eastAsia="zh-Hans"/>
        </w:rPr>
        <w:t>，</w:t>
      </w:r>
      <w:r>
        <w:rPr>
          <w:rFonts w:hint="eastAsia"/>
          <w:lang w:eastAsia="zh-Hans"/>
        </w:rPr>
        <w:t>点击</w:t>
      </w:r>
    </w:p>
    <w:p w14:paraId="209395B0" w14:textId="77777777" w:rsidR="0013061D" w:rsidRDefault="0013061D"/>
    <w:p w14:paraId="58E2347D" w14:textId="77777777" w:rsidR="0013061D" w:rsidRDefault="003B1A6E">
      <w:pPr>
        <w:pStyle w:val="a4"/>
        <w:spacing w:line="360" w:lineRule="auto"/>
        <w:ind w:firstLine="600"/>
        <w:rPr>
          <w:rFonts w:ascii="宋体" w:eastAsia="宋体" w:hAnsi="宋体" w:cs="宋体" w:hint="eastAsia"/>
          <w:sz w:val="24"/>
        </w:rPr>
      </w:pPr>
      <w:r>
        <w:rPr>
          <w:noProof/>
        </w:rPr>
        <w:drawing>
          <wp:inline distT="0" distB="0" distL="114300" distR="114300" wp14:anchorId="12F48DA8" wp14:editId="4AEB2EC9">
            <wp:extent cx="5266690" cy="3160395"/>
            <wp:effectExtent l="0" t="0" r="16510" b="1460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136"/>
                    <a:stretch>
                      <a:fillRect/>
                    </a:stretch>
                  </pic:blipFill>
                  <pic:spPr>
                    <a:xfrm>
                      <a:off x="0" y="0"/>
                      <a:ext cx="5266690" cy="3160395"/>
                    </a:xfrm>
                    <a:prstGeom prst="rect">
                      <a:avLst/>
                    </a:prstGeom>
                    <a:noFill/>
                    <a:ln>
                      <a:noFill/>
                    </a:ln>
                  </pic:spPr>
                </pic:pic>
              </a:graphicData>
            </a:graphic>
          </wp:inline>
        </w:drawing>
      </w:r>
    </w:p>
    <w:p w14:paraId="7904780C" w14:textId="77777777" w:rsidR="0013061D" w:rsidRDefault="003B1A6E">
      <w:pPr>
        <w:ind w:left="60" w:firstLine="420"/>
        <w:rPr>
          <w:lang w:eastAsia="zh-Hans"/>
        </w:rPr>
      </w:pPr>
      <w:r>
        <w:rPr>
          <w:rFonts w:hint="eastAsia"/>
        </w:rPr>
        <w:t>3</w:t>
      </w:r>
      <w:r>
        <w:t>.</w:t>
      </w:r>
      <w:r>
        <w:rPr>
          <w:rFonts w:hint="eastAsia"/>
          <w:lang w:eastAsia="zh-Hans"/>
        </w:rPr>
        <w:t>点击</w:t>
      </w:r>
      <w:r>
        <w:rPr>
          <w:rFonts w:hint="eastAsia"/>
          <w:lang w:eastAsia="zh-Hans"/>
        </w:rPr>
        <w:t>pdf</w:t>
      </w:r>
      <w:r>
        <w:rPr>
          <w:rFonts w:hint="eastAsia"/>
          <w:lang w:eastAsia="zh-Hans"/>
        </w:rPr>
        <w:t>文件查看</w:t>
      </w:r>
      <w:r>
        <w:rPr>
          <w:lang w:eastAsia="zh-Hans"/>
        </w:rPr>
        <w:t>，</w:t>
      </w:r>
      <w:r>
        <w:rPr>
          <w:rFonts w:hint="eastAsia"/>
          <w:lang w:eastAsia="zh-Hans"/>
        </w:rPr>
        <w:t>决定是否通过授权</w:t>
      </w:r>
    </w:p>
    <w:p w14:paraId="3B7E5FFE" w14:textId="77777777" w:rsidR="0013061D" w:rsidRDefault="003B1A6E">
      <w:pPr>
        <w:pStyle w:val="20"/>
        <w:ind w:left="420" w:firstLine="420"/>
        <w:rPr>
          <w:lang w:eastAsia="zh-Hans"/>
        </w:rPr>
      </w:pPr>
      <w:r>
        <w:rPr>
          <w:noProof/>
        </w:rPr>
        <w:lastRenderedPageBreak/>
        <w:drawing>
          <wp:inline distT="0" distB="0" distL="114300" distR="114300" wp14:anchorId="3B6EBD2C" wp14:editId="225C06E5">
            <wp:extent cx="5266690" cy="3160395"/>
            <wp:effectExtent l="0" t="0" r="16510" b="1460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37"/>
                    <a:stretch>
                      <a:fillRect/>
                    </a:stretch>
                  </pic:blipFill>
                  <pic:spPr>
                    <a:xfrm>
                      <a:off x="0" y="0"/>
                      <a:ext cx="5266690" cy="3160395"/>
                    </a:xfrm>
                    <a:prstGeom prst="rect">
                      <a:avLst/>
                    </a:prstGeom>
                    <a:noFill/>
                    <a:ln>
                      <a:noFill/>
                    </a:ln>
                  </pic:spPr>
                </pic:pic>
              </a:graphicData>
            </a:graphic>
          </wp:inline>
        </w:drawing>
      </w:r>
    </w:p>
    <w:p w14:paraId="7A356205" w14:textId="77777777" w:rsidR="0013061D" w:rsidRDefault="003B1A6E">
      <w:pPr>
        <w:pStyle w:val="20"/>
        <w:numPr>
          <w:ilvl w:val="0"/>
          <w:numId w:val="10"/>
        </w:numPr>
        <w:ind w:leftChars="0" w:left="0" w:firstLineChars="0" w:firstLine="0"/>
        <w:rPr>
          <w:lang w:eastAsia="zh-Hans"/>
        </w:rPr>
      </w:pPr>
      <w:r>
        <w:rPr>
          <w:rFonts w:hint="eastAsia"/>
          <w:lang w:eastAsia="zh-Hans"/>
        </w:rPr>
        <w:t>通过自拍授权</w:t>
      </w:r>
      <w:r>
        <w:rPr>
          <w:lang w:eastAsia="zh-Hans"/>
        </w:rPr>
        <w:t>，</w:t>
      </w:r>
      <w:r>
        <w:rPr>
          <w:rFonts w:hint="eastAsia"/>
          <w:lang w:eastAsia="zh-Hans"/>
        </w:rPr>
        <w:t>否则拒绝然后选择拒绝原因</w:t>
      </w:r>
    </w:p>
    <w:p w14:paraId="6CFE5658" w14:textId="77777777" w:rsidR="0013061D" w:rsidRDefault="003B1A6E">
      <w:pPr>
        <w:pStyle w:val="20"/>
        <w:numPr>
          <w:ilvl w:val="255"/>
          <w:numId w:val="0"/>
        </w:numPr>
        <w:ind w:firstLine="420"/>
        <w:rPr>
          <w:lang w:eastAsia="zh-Hans"/>
        </w:rPr>
      </w:pPr>
      <w:r>
        <w:rPr>
          <w:noProof/>
        </w:rPr>
        <w:drawing>
          <wp:inline distT="0" distB="0" distL="114300" distR="114300" wp14:anchorId="3F8144BA" wp14:editId="5D365CA0">
            <wp:extent cx="5266690" cy="3160395"/>
            <wp:effectExtent l="0" t="0" r="16510" b="1460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138"/>
                    <a:stretch>
                      <a:fillRect/>
                    </a:stretch>
                  </pic:blipFill>
                  <pic:spPr>
                    <a:xfrm>
                      <a:off x="0" y="0"/>
                      <a:ext cx="5266690" cy="3160395"/>
                    </a:xfrm>
                    <a:prstGeom prst="rect">
                      <a:avLst/>
                    </a:prstGeom>
                    <a:noFill/>
                    <a:ln>
                      <a:noFill/>
                    </a:ln>
                  </pic:spPr>
                </pic:pic>
              </a:graphicData>
            </a:graphic>
          </wp:inline>
        </w:drawing>
      </w:r>
    </w:p>
    <w:p w14:paraId="744369F9" w14:textId="77777777" w:rsidR="0013061D" w:rsidRDefault="003B1A6E">
      <w:pPr>
        <w:pStyle w:val="3"/>
      </w:pPr>
      <w:bookmarkStart w:id="311" w:name="_Toc196225706"/>
      <w:r>
        <w:rPr>
          <w:rFonts w:hint="eastAsia"/>
        </w:rPr>
        <w:t>注意事项</w:t>
      </w:r>
      <w:bookmarkEnd w:id="311"/>
    </w:p>
    <w:p w14:paraId="594566F9"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sz w:val="24"/>
          <w:lang w:eastAsia="zh-Hans"/>
        </w:rPr>
        <w:t>无</w:t>
      </w:r>
      <w:r>
        <w:rPr>
          <w:rFonts w:ascii="宋体" w:eastAsia="宋体" w:hAnsi="宋体" w:cs="宋体"/>
          <w:sz w:val="24"/>
        </w:rPr>
        <w:t xml:space="preserve"> </w:t>
      </w:r>
    </w:p>
    <w:p w14:paraId="568C3F7D" w14:textId="77777777" w:rsidR="0013061D" w:rsidRDefault="0013061D">
      <w:pPr>
        <w:rPr>
          <w:lang w:eastAsia="zh-Hans"/>
        </w:rPr>
      </w:pPr>
    </w:p>
    <w:p w14:paraId="5D6C80DD" w14:textId="77777777" w:rsidR="0013061D" w:rsidRDefault="0013061D">
      <w:pPr>
        <w:rPr>
          <w:lang w:eastAsia="zh-Hans"/>
        </w:rPr>
      </w:pPr>
    </w:p>
    <w:p w14:paraId="2698920D" w14:textId="77777777" w:rsidR="0013061D" w:rsidRDefault="0013061D">
      <w:pPr>
        <w:pStyle w:val="20"/>
        <w:ind w:left="420" w:firstLine="420"/>
        <w:rPr>
          <w:lang w:eastAsia="zh-Hans"/>
        </w:rPr>
      </w:pPr>
    </w:p>
    <w:p w14:paraId="4627C88D" w14:textId="77777777" w:rsidR="0013061D" w:rsidRDefault="003B1A6E">
      <w:pPr>
        <w:pStyle w:val="2"/>
      </w:pPr>
      <w:bookmarkStart w:id="312" w:name="_Toc196225707"/>
      <w:bookmarkStart w:id="313" w:name="_Hlk195709653"/>
      <w:r>
        <w:rPr>
          <w:rFonts w:hint="eastAsia"/>
        </w:rPr>
        <w:lastRenderedPageBreak/>
        <w:t>周边网点</w:t>
      </w:r>
      <w:bookmarkEnd w:id="312"/>
    </w:p>
    <w:p w14:paraId="7F459C2A" w14:textId="77777777" w:rsidR="0013061D" w:rsidRDefault="003B1A6E">
      <w:pPr>
        <w:pStyle w:val="3"/>
      </w:pPr>
      <w:bookmarkStart w:id="314" w:name="_Toc196225708"/>
      <w:r>
        <w:rPr>
          <w:rFonts w:hint="eastAsia"/>
        </w:rPr>
        <w:t>功能描述</w:t>
      </w:r>
      <w:bookmarkEnd w:id="314"/>
    </w:p>
    <w:p w14:paraId="2C84FA62" w14:textId="77777777" w:rsidR="0013061D" w:rsidRDefault="003B1A6E">
      <w:pPr>
        <w:spacing w:line="20" w:lineRule="atLeast"/>
        <w:ind w:firstLineChars="200" w:firstLine="480"/>
        <w:rPr>
          <w:rFonts w:ascii="宋体" w:cs="宋体"/>
        </w:rPr>
      </w:pPr>
      <w:r>
        <w:rPr>
          <w:rFonts w:ascii="宋体" w:cs="宋体" w:hint="eastAsia"/>
          <w:sz w:val="24"/>
        </w:rPr>
        <w:t>通过在管理端设置本网点周边的网点展示信息，在厅堂服务周边网点显示附近网点排队情况，以及地图信息。</w:t>
      </w:r>
    </w:p>
    <w:p w14:paraId="048656A6" w14:textId="77777777" w:rsidR="0013061D" w:rsidRDefault="003B1A6E">
      <w:pPr>
        <w:pStyle w:val="3"/>
      </w:pPr>
      <w:bookmarkStart w:id="315" w:name="_Toc196225709"/>
      <w:r>
        <w:rPr>
          <w:rFonts w:hint="eastAsia"/>
        </w:rPr>
        <w:t>操作权限</w:t>
      </w:r>
      <w:bookmarkEnd w:id="315"/>
    </w:p>
    <w:p w14:paraId="30B6D800"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71894C97"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3B4C3FD5"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77399555"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操作人员身份:</w:t>
      </w:r>
      <w:r>
        <w:rPr>
          <w:rFonts w:ascii="宋体" w:cs="宋体" w:hint="eastAsia"/>
          <w:sz w:val="24"/>
        </w:rPr>
        <w:t xml:space="preserve"> 柜员</w:t>
      </w:r>
    </w:p>
    <w:p w14:paraId="7722DE9A"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0FC2BC8C"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3CC8116A" w14:textId="77777777" w:rsidR="0013061D" w:rsidRDefault="003B1A6E">
      <w:pPr>
        <w:tabs>
          <w:tab w:val="left" w:pos="420"/>
        </w:tabs>
        <w:ind w:leftChars="200" w:left="420"/>
        <w:jc w:val="left"/>
        <w:rPr>
          <w:rFonts w:ascii="宋体" w:hAnsi="宋体" w:cs="宋体" w:hint="eastAsia"/>
          <w:sz w:val="24"/>
          <w:szCs w:val="24"/>
          <w:lang w:eastAsia="zh-Hans"/>
        </w:rPr>
      </w:pPr>
      <w:r>
        <w:rPr>
          <w:rFonts w:ascii="宋体" w:hAnsi="宋体" w:cs="宋体" w:hint="eastAsia"/>
          <w:sz w:val="24"/>
          <w:szCs w:val="24"/>
        </w:rPr>
        <w:tab/>
      </w:r>
      <w:r>
        <w:rPr>
          <w:rFonts w:ascii="宋体" w:hAnsi="宋体" w:cs="宋体" w:hint="eastAsia"/>
          <w:sz w:val="24"/>
          <w:szCs w:val="24"/>
          <w:lang w:eastAsia="zh-Hans"/>
        </w:rPr>
        <w:t>网点</w:t>
      </w:r>
    </w:p>
    <w:p w14:paraId="6250DF14" w14:textId="77777777" w:rsidR="0013061D" w:rsidRDefault="003B1A6E">
      <w:pPr>
        <w:pStyle w:val="3"/>
      </w:pPr>
      <w:bookmarkStart w:id="316" w:name="_Toc196225710"/>
      <w:r>
        <w:rPr>
          <w:rFonts w:hint="eastAsia"/>
        </w:rPr>
        <w:t>操作流程</w:t>
      </w:r>
      <w:bookmarkEnd w:id="316"/>
    </w:p>
    <w:p w14:paraId="538AFEB8" w14:textId="77777777" w:rsidR="0013061D" w:rsidRDefault="003B1A6E">
      <w:pPr>
        <w:ind w:firstLine="480"/>
      </w:pPr>
      <w:r>
        <w:rPr>
          <w:rFonts w:hint="eastAsia"/>
        </w:rPr>
        <w:t>1</w:t>
      </w:r>
      <w:r>
        <w:t>.</w:t>
      </w:r>
      <w:r>
        <w:rPr>
          <w:rFonts w:hint="eastAsia"/>
        </w:rPr>
        <w:t>进入邮</w:t>
      </w:r>
      <w:r>
        <w:rPr>
          <w:rFonts w:hint="eastAsia"/>
        </w:rPr>
        <w:t>e</w:t>
      </w:r>
      <w:r>
        <w:rPr>
          <w:rFonts w:hint="eastAsia"/>
        </w:rPr>
        <w:t>通</w:t>
      </w:r>
      <w:r>
        <w:t>-</w:t>
      </w:r>
      <w:r>
        <w:rPr>
          <w:rFonts w:hint="eastAsia"/>
        </w:rPr>
        <w:t>厅堂服务，点击周边网点</w:t>
      </w:r>
      <w:r>
        <w:t xml:space="preserve"> </w:t>
      </w:r>
    </w:p>
    <w:p w14:paraId="165ACDBC"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noProof/>
          <w:sz w:val="24"/>
        </w:rPr>
        <w:drawing>
          <wp:inline distT="0" distB="0" distL="114300" distR="114300" wp14:anchorId="098C43CA" wp14:editId="651151CE">
            <wp:extent cx="5266690" cy="3291840"/>
            <wp:effectExtent l="0" t="0" r="6350" b="0"/>
            <wp:docPr id="34" name="图片 34" descr="Screenshot_20250226_13521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250226_135219_com.psbc.universal"/>
                    <pic:cNvPicPr>
                      <a:picLocks noChangeAspect="1"/>
                    </pic:cNvPicPr>
                  </pic:nvPicPr>
                  <pic:blipFill>
                    <a:blip r:embed="rId139"/>
                    <a:stretch>
                      <a:fillRect/>
                    </a:stretch>
                  </pic:blipFill>
                  <pic:spPr>
                    <a:xfrm>
                      <a:off x="0" y="0"/>
                      <a:ext cx="5266690" cy="3291840"/>
                    </a:xfrm>
                    <a:prstGeom prst="rect">
                      <a:avLst/>
                    </a:prstGeom>
                  </pic:spPr>
                </pic:pic>
              </a:graphicData>
            </a:graphic>
          </wp:inline>
        </w:drawing>
      </w:r>
    </w:p>
    <w:p w14:paraId="3493668F" w14:textId="77777777" w:rsidR="0013061D" w:rsidRDefault="003B1A6E">
      <w:pPr>
        <w:ind w:firstLine="420"/>
      </w:pPr>
      <w:r>
        <w:t>2.</w:t>
      </w:r>
      <w:r>
        <w:rPr>
          <w:rFonts w:hint="eastAsia"/>
        </w:rPr>
        <w:t>进入周边网点，查看网点信息</w:t>
      </w:r>
    </w:p>
    <w:p w14:paraId="15D25DCF" w14:textId="77777777" w:rsidR="0013061D" w:rsidRDefault="0013061D"/>
    <w:p w14:paraId="42658A38" w14:textId="77777777" w:rsidR="0013061D" w:rsidRDefault="003B1A6E">
      <w:pPr>
        <w:pStyle w:val="a4"/>
        <w:spacing w:line="360" w:lineRule="auto"/>
        <w:ind w:firstLineChars="0" w:firstLine="0"/>
        <w:rPr>
          <w:lang w:eastAsia="zh-Hans"/>
        </w:rPr>
      </w:pPr>
      <w:r>
        <w:rPr>
          <w:rFonts w:ascii="宋体" w:eastAsia="宋体" w:hAnsi="宋体" w:cs="宋体" w:hint="eastAsia"/>
          <w:noProof/>
          <w:sz w:val="24"/>
        </w:rPr>
        <w:lastRenderedPageBreak/>
        <w:drawing>
          <wp:inline distT="0" distB="0" distL="114300" distR="114300" wp14:anchorId="647C393B" wp14:editId="0CAC6DC5">
            <wp:extent cx="5266690" cy="3291840"/>
            <wp:effectExtent l="0" t="0" r="6350" b="0"/>
            <wp:docPr id="37" name="图片 37" descr="Screenshot_20250226_13503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creenshot_20250226_135030_com.psbc.universal"/>
                    <pic:cNvPicPr>
                      <a:picLocks noChangeAspect="1"/>
                    </pic:cNvPicPr>
                  </pic:nvPicPr>
                  <pic:blipFill>
                    <a:blip r:embed="rId140"/>
                    <a:stretch>
                      <a:fillRect/>
                    </a:stretch>
                  </pic:blipFill>
                  <pic:spPr>
                    <a:xfrm>
                      <a:off x="0" y="0"/>
                      <a:ext cx="5266690" cy="3291840"/>
                    </a:xfrm>
                    <a:prstGeom prst="rect">
                      <a:avLst/>
                    </a:prstGeom>
                  </pic:spPr>
                </pic:pic>
              </a:graphicData>
            </a:graphic>
          </wp:inline>
        </w:drawing>
      </w:r>
    </w:p>
    <w:p w14:paraId="4C744CC7" w14:textId="77777777" w:rsidR="0013061D" w:rsidRDefault="003B1A6E">
      <w:pPr>
        <w:pStyle w:val="3"/>
      </w:pPr>
      <w:bookmarkStart w:id="317" w:name="_Toc196225711"/>
      <w:r>
        <w:rPr>
          <w:rFonts w:hint="eastAsia"/>
        </w:rPr>
        <w:t>注意事项</w:t>
      </w:r>
      <w:bookmarkEnd w:id="317"/>
    </w:p>
    <w:p w14:paraId="24B23E3E" w14:textId="77777777" w:rsidR="0013061D" w:rsidRDefault="003B1A6E">
      <w:pPr>
        <w:pStyle w:val="a4"/>
        <w:spacing w:line="360" w:lineRule="auto"/>
        <w:ind w:firstLineChars="0" w:firstLine="0"/>
      </w:pPr>
      <w:r>
        <w:rPr>
          <w:rFonts w:ascii="宋体" w:eastAsia="宋体" w:hAnsi="宋体" w:cs="宋体" w:hint="eastAsia"/>
          <w:sz w:val="24"/>
          <w:lang w:eastAsia="zh-Hans"/>
        </w:rPr>
        <w:t>无</w:t>
      </w:r>
      <w:r>
        <w:rPr>
          <w:rFonts w:ascii="宋体" w:eastAsia="宋体" w:hAnsi="宋体" w:cs="宋体"/>
          <w:sz w:val="24"/>
        </w:rPr>
        <w:t xml:space="preserve"> </w:t>
      </w:r>
    </w:p>
    <w:p w14:paraId="650AA318" w14:textId="77777777" w:rsidR="0013061D" w:rsidRDefault="003B1A6E">
      <w:pPr>
        <w:pStyle w:val="2"/>
      </w:pPr>
      <w:bookmarkStart w:id="318" w:name="_Toc196225712"/>
      <w:bookmarkEnd w:id="313"/>
      <w:r>
        <w:rPr>
          <w:rFonts w:hint="eastAsia"/>
        </w:rPr>
        <w:t>加钞计划</w:t>
      </w:r>
      <w:bookmarkEnd w:id="318"/>
    </w:p>
    <w:p w14:paraId="641FB000" w14:textId="77777777" w:rsidR="0013061D" w:rsidRDefault="003B1A6E">
      <w:pPr>
        <w:pStyle w:val="3"/>
      </w:pPr>
      <w:bookmarkStart w:id="319" w:name="_Toc196225713"/>
      <w:r>
        <w:rPr>
          <w:rFonts w:hint="eastAsia"/>
        </w:rPr>
        <w:t>功能描述</w:t>
      </w:r>
      <w:bookmarkEnd w:id="319"/>
    </w:p>
    <w:p w14:paraId="2EAFD980" w14:textId="77777777" w:rsidR="0013061D" w:rsidRDefault="003B1A6E">
      <w:pPr>
        <w:spacing w:line="20" w:lineRule="atLeast"/>
        <w:ind w:firstLineChars="200" w:firstLine="480"/>
        <w:rPr>
          <w:rFonts w:ascii="宋体" w:cs="宋体"/>
        </w:rPr>
      </w:pPr>
      <w:r>
        <w:rPr>
          <w:rFonts w:ascii="宋体" w:cs="宋体" w:hint="eastAsia"/>
          <w:sz w:val="24"/>
        </w:rPr>
        <w:t>通在邮e通上维护自助设备的加钞计划。</w:t>
      </w:r>
    </w:p>
    <w:p w14:paraId="2B37D3C0" w14:textId="77777777" w:rsidR="0013061D" w:rsidRDefault="003B1A6E">
      <w:pPr>
        <w:pStyle w:val="3"/>
      </w:pPr>
      <w:bookmarkStart w:id="320" w:name="_Toc196225714"/>
      <w:r>
        <w:rPr>
          <w:rFonts w:hint="eastAsia"/>
        </w:rPr>
        <w:t>操作权限</w:t>
      </w:r>
      <w:bookmarkEnd w:id="320"/>
    </w:p>
    <w:p w14:paraId="17C334D5"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36CE9F2E"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全国网点</w:t>
      </w:r>
    </w:p>
    <w:p w14:paraId="2FBD6C59"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10F2547F"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操作人员身份:</w:t>
      </w:r>
      <w:r>
        <w:rPr>
          <w:rFonts w:ascii="宋体" w:cs="宋体" w:hint="eastAsia"/>
          <w:sz w:val="24"/>
        </w:rPr>
        <w:t xml:space="preserve"> 加钞管理员，加钞主管</w:t>
      </w:r>
    </w:p>
    <w:p w14:paraId="3BA04E86"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0FF141F9"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357CB863" w14:textId="77777777" w:rsidR="0013061D" w:rsidRDefault="003B1A6E">
      <w:pPr>
        <w:tabs>
          <w:tab w:val="left" w:pos="420"/>
        </w:tabs>
        <w:ind w:leftChars="200" w:left="420"/>
        <w:jc w:val="left"/>
        <w:rPr>
          <w:rFonts w:ascii="宋体" w:hAnsi="宋体" w:cs="宋体" w:hint="eastAsia"/>
          <w:sz w:val="24"/>
          <w:szCs w:val="24"/>
          <w:lang w:eastAsia="zh-Hans"/>
        </w:rPr>
      </w:pPr>
      <w:r>
        <w:rPr>
          <w:rFonts w:ascii="宋体" w:hAnsi="宋体" w:cs="宋体" w:hint="eastAsia"/>
          <w:sz w:val="24"/>
          <w:szCs w:val="24"/>
        </w:rPr>
        <w:tab/>
      </w:r>
      <w:r>
        <w:rPr>
          <w:rFonts w:ascii="宋体" w:hAnsi="宋体" w:cs="宋体" w:hint="eastAsia"/>
          <w:sz w:val="24"/>
          <w:szCs w:val="24"/>
          <w:lang w:eastAsia="zh-Hans"/>
        </w:rPr>
        <w:t>网点</w:t>
      </w:r>
    </w:p>
    <w:p w14:paraId="0CBA7A05" w14:textId="77777777" w:rsidR="0013061D" w:rsidRDefault="003B1A6E">
      <w:pPr>
        <w:pStyle w:val="3"/>
      </w:pPr>
      <w:bookmarkStart w:id="321" w:name="_Toc196225715"/>
      <w:r>
        <w:rPr>
          <w:rFonts w:hint="eastAsia"/>
        </w:rPr>
        <w:t>操作流程</w:t>
      </w:r>
      <w:bookmarkEnd w:id="321"/>
    </w:p>
    <w:p w14:paraId="68E7D34D" w14:textId="77777777" w:rsidR="0013061D" w:rsidRDefault="003B1A6E">
      <w:pPr>
        <w:ind w:firstLine="480"/>
      </w:pPr>
      <w:r>
        <w:rPr>
          <w:rFonts w:hint="eastAsia"/>
        </w:rPr>
        <w:t>1</w:t>
      </w:r>
      <w:r>
        <w:t>.</w:t>
      </w:r>
      <w:r>
        <w:rPr>
          <w:rFonts w:hint="eastAsia"/>
        </w:rPr>
        <w:t>登录加钞管理员，进入邮</w:t>
      </w:r>
      <w:r>
        <w:rPr>
          <w:rFonts w:hint="eastAsia"/>
        </w:rPr>
        <w:t>e</w:t>
      </w:r>
      <w:r>
        <w:rPr>
          <w:rFonts w:hint="eastAsia"/>
        </w:rPr>
        <w:t>通</w:t>
      </w:r>
      <w:r>
        <w:t>-</w:t>
      </w:r>
      <w:r>
        <w:rPr>
          <w:rFonts w:hint="eastAsia"/>
        </w:rPr>
        <w:t>厅堂服务，选择网点。</w:t>
      </w:r>
      <w:r>
        <w:t xml:space="preserve"> </w:t>
      </w:r>
    </w:p>
    <w:p w14:paraId="20A227BC"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noProof/>
          <w:sz w:val="24"/>
        </w:rPr>
        <w:lastRenderedPageBreak/>
        <w:drawing>
          <wp:inline distT="0" distB="0" distL="114300" distR="114300" wp14:anchorId="4DFBD02B" wp14:editId="506DE4E7">
            <wp:extent cx="5266690" cy="3291840"/>
            <wp:effectExtent l="0" t="0" r="6350" b="0"/>
            <wp:docPr id="45" name="图片 45" descr="Screenshot_20250226_135219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creenshot_20250226_135219_com.psbc.universal"/>
                    <pic:cNvPicPr>
                      <a:picLocks noChangeAspect="1"/>
                    </pic:cNvPicPr>
                  </pic:nvPicPr>
                  <pic:blipFill>
                    <a:blip r:embed="rId139"/>
                    <a:stretch>
                      <a:fillRect/>
                    </a:stretch>
                  </pic:blipFill>
                  <pic:spPr>
                    <a:xfrm>
                      <a:off x="0" y="0"/>
                      <a:ext cx="5266690" cy="3291840"/>
                    </a:xfrm>
                    <a:prstGeom prst="rect">
                      <a:avLst/>
                    </a:prstGeom>
                  </pic:spPr>
                </pic:pic>
              </a:graphicData>
            </a:graphic>
          </wp:inline>
        </w:drawing>
      </w:r>
    </w:p>
    <w:p w14:paraId="07DB2D51" w14:textId="77777777" w:rsidR="0013061D" w:rsidRDefault="003B1A6E">
      <w:pPr>
        <w:ind w:firstLine="420"/>
      </w:pPr>
      <w:r>
        <w:t>2.</w:t>
      </w:r>
      <w:r>
        <w:rPr>
          <w:rFonts w:hint="eastAsia"/>
        </w:rPr>
        <w:t>进入网点，选择加钞计划，</w:t>
      </w:r>
      <w:r>
        <w:rPr>
          <w:rFonts w:hint="eastAsia"/>
        </w:rPr>
        <w:t xml:space="preserve"> </w:t>
      </w:r>
    </w:p>
    <w:p w14:paraId="7E6643FB" w14:textId="77777777" w:rsidR="0013061D" w:rsidRDefault="0013061D"/>
    <w:p w14:paraId="344ADFEE" w14:textId="77777777" w:rsidR="0013061D" w:rsidRDefault="003B1A6E">
      <w:pPr>
        <w:pStyle w:val="a4"/>
        <w:spacing w:line="360" w:lineRule="auto"/>
        <w:ind w:firstLineChars="0" w:firstLine="0"/>
        <w:rPr>
          <w:lang w:eastAsia="zh-Hans"/>
        </w:rPr>
      </w:pPr>
      <w:r>
        <w:rPr>
          <w:noProof/>
          <w:lang w:eastAsia="zh-Hans"/>
        </w:rPr>
        <w:drawing>
          <wp:inline distT="0" distB="0" distL="114300" distR="114300" wp14:anchorId="22F33F3F" wp14:editId="68CE18BE">
            <wp:extent cx="5266690" cy="3291840"/>
            <wp:effectExtent l="0" t="0" r="6350" b="0"/>
            <wp:docPr id="5" name="图片 5" descr="Screenshot_20250306_15445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creenshot_20250306_154450_com.psbc.universal"/>
                    <pic:cNvPicPr>
                      <a:picLocks noChangeAspect="1"/>
                    </pic:cNvPicPr>
                  </pic:nvPicPr>
                  <pic:blipFill>
                    <a:blip r:embed="rId141"/>
                    <a:stretch>
                      <a:fillRect/>
                    </a:stretch>
                  </pic:blipFill>
                  <pic:spPr>
                    <a:xfrm>
                      <a:off x="0" y="0"/>
                      <a:ext cx="5266690" cy="3291840"/>
                    </a:xfrm>
                    <a:prstGeom prst="rect">
                      <a:avLst/>
                    </a:prstGeom>
                  </pic:spPr>
                </pic:pic>
              </a:graphicData>
            </a:graphic>
          </wp:inline>
        </w:drawing>
      </w:r>
    </w:p>
    <w:p w14:paraId="377D8F18" w14:textId="77777777" w:rsidR="0013061D" w:rsidRDefault="003B1A6E">
      <w:pPr>
        <w:ind w:firstLine="420"/>
      </w:pPr>
      <w:r>
        <w:rPr>
          <w:rFonts w:hint="eastAsia"/>
        </w:rPr>
        <w:t>3</w:t>
      </w:r>
      <w:r>
        <w:t>.</w:t>
      </w:r>
      <w:r>
        <w:rPr>
          <w:rFonts w:hint="eastAsia"/>
        </w:rPr>
        <w:t>点击新增，输入任务名称、加钞人员、加钞设备、加钞时间。点击提交。</w:t>
      </w:r>
    </w:p>
    <w:p w14:paraId="66E75931" w14:textId="77777777" w:rsidR="0013061D" w:rsidRDefault="003B1A6E">
      <w:r>
        <w:rPr>
          <w:rFonts w:hint="eastAsia"/>
          <w:noProof/>
        </w:rPr>
        <w:lastRenderedPageBreak/>
        <w:drawing>
          <wp:inline distT="0" distB="0" distL="114300" distR="114300" wp14:anchorId="45982E74" wp14:editId="7A3AF486">
            <wp:extent cx="5266690" cy="3291840"/>
            <wp:effectExtent l="0" t="0" r="6350" b="0"/>
            <wp:docPr id="30" name="图片 30" descr="Screenshot_20250306_153727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250306_153727_com.psbc.universal"/>
                    <pic:cNvPicPr>
                      <a:picLocks noChangeAspect="1"/>
                    </pic:cNvPicPr>
                  </pic:nvPicPr>
                  <pic:blipFill>
                    <a:blip r:embed="rId142"/>
                    <a:stretch>
                      <a:fillRect/>
                    </a:stretch>
                  </pic:blipFill>
                  <pic:spPr>
                    <a:xfrm>
                      <a:off x="0" y="0"/>
                      <a:ext cx="5266690" cy="3291840"/>
                    </a:xfrm>
                    <a:prstGeom prst="rect">
                      <a:avLst/>
                    </a:prstGeom>
                  </pic:spPr>
                </pic:pic>
              </a:graphicData>
            </a:graphic>
          </wp:inline>
        </w:drawing>
      </w:r>
    </w:p>
    <w:p w14:paraId="5455A5F5" w14:textId="77777777" w:rsidR="0013061D" w:rsidRDefault="003B1A6E">
      <w:r>
        <w:rPr>
          <w:rFonts w:hint="eastAsia"/>
          <w:noProof/>
        </w:rPr>
        <w:drawing>
          <wp:inline distT="0" distB="0" distL="114300" distR="114300" wp14:anchorId="42C3B775" wp14:editId="6961EA3A">
            <wp:extent cx="5266690" cy="3291840"/>
            <wp:effectExtent l="0" t="0" r="6350" b="0"/>
            <wp:docPr id="32" name="图片 32" descr="Screenshot_20250306_15373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250306_153736_com.psbc.universal"/>
                    <pic:cNvPicPr>
                      <a:picLocks noChangeAspect="1"/>
                    </pic:cNvPicPr>
                  </pic:nvPicPr>
                  <pic:blipFill>
                    <a:blip r:embed="rId143"/>
                    <a:stretch>
                      <a:fillRect/>
                    </a:stretch>
                  </pic:blipFill>
                  <pic:spPr>
                    <a:xfrm>
                      <a:off x="0" y="0"/>
                      <a:ext cx="5266690" cy="3291840"/>
                    </a:xfrm>
                    <a:prstGeom prst="rect">
                      <a:avLst/>
                    </a:prstGeom>
                  </pic:spPr>
                </pic:pic>
              </a:graphicData>
            </a:graphic>
          </wp:inline>
        </w:drawing>
      </w:r>
    </w:p>
    <w:p w14:paraId="74CC9D30" w14:textId="77777777" w:rsidR="0013061D" w:rsidRDefault="003B1A6E">
      <w:pPr>
        <w:ind w:firstLine="420"/>
      </w:pPr>
      <w:r>
        <w:rPr>
          <w:rFonts w:hint="eastAsia"/>
        </w:rPr>
        <w:t>4.</w:t>
      </w:r>
      <w:r>
        <w:rPr>
          <w:rFonts w:hint="eastAsia"/>
        </w:rPr>
        <w:t>登录主管帐号，进入加钞页面，点击审批。</w:t>
      </w:r>
    </w:p>
    <w:p w14:paraId="68B73DEF" w14:textId="77777777" w:rsidR="0013061D" w:rsidRDefault="003B1A6E">
      <w:r>
        <w:rPr>
          <w:rFonts w:hint="eastAsia"/>
          <w:noProof/>
        </w:rPr>
        <w:lastRenderedPageBreak/>
        <w:drawing>
          <wp:inline distT="0" distB="0" distL="114300" distR="114300" wp14:anchorId="6C63B465" wp14:editId="480C7429">
            <wp:extent cx="5266690" cy="3291840"/>
            <wp:effectExtent l="0" t="0" r="6350" b="0"/>
            <wp:docPr id="55" name="图片 55" descr="Screenshot_20250306_15405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Screenshot_20250306_154055_com.psbc.universal"/>
                    <pic:cNvPicPr>
                      <a:picLocks noChangeAspect="1"/>
                    </pic:cNvPicPr>
                  </pic:nvPicPr>
                  <pic:blipFill>
                    <a:blip r:embed="rId144"/>
                    <a:stretch>
                      <a:fillRect/>
                    </a:stretch>
                  </pic:blipFill>
                  <pic:spPr>
                    <a:xfrm>
                      <a:off x="0" y="0"/>
                      <a:ext cx="5266690" cy="3291840"/>
                    </a:xfrm>
                    <a:prstGeom prst="rect">
                      <a:avLst/>
                    </a:prstGeom>
                  </pic:spPr>
                </pic:pic>
              </a:graphicData>
            </a:graphic>
          </wp:inline>
        </w:drawing>
      </w:r>
    </w:p>
    <w:p w14:paraId="58CFF1A2" w14:textId="77777777" w:rsidR="0013061D" w:rsidRDefault="003B1A6E">
      <w:pPr>
        <w:ind w:firstLine="420"/>
      </w:pPr>
      <w:r>
        <w:rPr>
          <w:rFonts w:hint="eastAsia"/>
        </w:rPr>
        <w:t>5.</w:t>
      </w:r>
      <w:r>
        <w:rPr>
          <w:rFonts w:hint="eastAsia"/>
        </w:rPr>
        <w:t>选择要审批的加钞计划，支持批量及单个审批。</w:t>
      </w:r>
    </w:p>
    <w:p w14:paraId="3C75BEB3" w14:textId="77777777" w:rsidR="0013061D" w:rsidRDefault="003B1A6E">
      <w:pPr>
        <w:pStyle w:val="20"/>
        <w:ind w:leftChars="0" w:left="0" w:firstLineChars="0" w:firstLine="0"/>
      </w:pPr>
      <w:r>
        <w:rPr>
          <w:noProof/>
        </w:rPr>
        <w:drawing>
          <wp:inline distT="0" distB="0" distL="114300" distR="114300" wp14:anchorId="20D13146" wp14:editId="145BFEE2">
            <wp:extent cx="5266690" cy="3291840"/>
            <wp:effectExtent l="0" t="0" r="6350" b="0"/>
            <wp:docPr id="56" name="图片 56" descr="Screenshot_20250306_15411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_20250306_154115_com.psbc.universal"/>
                    <pic:cNvPicPr>
                      <a:picLocks noChangeAspect="1"/>
                    </pic:cNvPicPr>
                  </pic:nvPicPr>
                  <pic:blipFill>
                    <a:blip r:embed="rId145"/>
                    <a:stretch>
                      <a:fillRect/>
                    </a:stretch>
                  </pic:blipFill>
                  <pic:spPr>
                    <a:xfrm>
                      <a:off x="0" y="0"/>
                      <a:ext cx="5266690" cy="3291840"/>
                    </a:xfrm>
                    <a:prstGeom prst="rect">
                      <a:avLst/>
                    </a:prstGeom>
                  </pic:spPr>
                </pic:pic>
              </a:graphicData>
            </a:graphic>
          </wp:inline>
        </w:drawing>
      </w:r>
    </w:p>
    <w:p w14:paraId="0C21B39E" w14:textId="77777777" w:rsidR="0013061D" w:rsidRDefault="003B1A6E">
      <w:pPr>
        <w:ind w:firstLine="420"/>
      </w:pPr>
      <w:r>
        <w:rPr>
          <w:rFonts w:hint="eastAsia"/>
        </w:rPr>
        <w:t>6.</w:t>
      </w:r>
      <w:r>
        <w:rPr>
          <w:rFonts w:hint="eastAsia"/>
        </w:rPr>
        <w:t>审批意见选择同意或则拒绝，加钞主管可以在审批页面查看审批通过及审批未通过的数据。</w:t>
      </w:r>
    </w:p>
    <w:p w14:paraId="03F47F08" w14:textId="77777777" w:rsidR="0013061D" w:rsidRDefault="003B1A6E">
      <w:pPr>
        <w:pStyle w:val="20"/>
        <w:ind w:leftChars="0" w:left="0" w:firstLineChars="0" w:firstLine="0"/>
      </w:pPr>
      <w:r>
        <w:rPr>
          <w:rFonts w:hint="eastAsia"/>
          <w:noProof/>
        </w:rPr>
        <w:lastRenderedPageBreak/>
        <w:drawing>
          <wp:inline distT="0" distB="0" distL="114300" distR="114300" wp14:anchorId="284DDD46" wp14:editId="4E2E909C">
            <wp:extent cx="5266690" cy="3291840"/>
            <wp:effectExtent l="0" t="0" r="6350" b="0"/>
            <wp:docPr id="57" name="图片 57" descr="Screenshot_20250306_15413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Screenshot_20250306_154130_com.psbc.universal"/>
                    <pic:cNvPicPr>
                      <a:picLocks noChangeAspect="1"/>
                    </pic:cNvPicPr>
                  </pic:nvPicPr>
                  <pic:blipFill>
                    <a:blip r:embed="rId146"/>
                    <a:stretch>
                      <a:fillRect/>
                    </a:stretch>
                  </pic:blipFill>
                  <pic:spPr>
                    <a:xfrm>
                      <a:off x="0" y="0"/>
                      <a:ext cx="5266690" cy="3291840"/>
                    </a:xfrm>
                    <a:prstGeom prst="rect">
                      <a:avLst/>
                    </a:prstGeom>
                  </pic:spPr>
                </pic:pic>
              </a:graphicData>
            </a:graphic>
          </wp:inline>
        </w:drawing>
      </w:r>
      <w:r>
        <w:rPr>
          <w:rFonts w:hint="eastAsia"/>
        </w:rPr>
        <w:t xml:space="preserve">   </w:t>
      </w:r>
      <w:r>
        <w:rPr>
          <w:rFonts w:hint="eastAsia"/>
          <w:noProof/>
        </w:rPr>
        <w:drawing>
          <wp:inline distT="0" distB="0" distL="114300" distR="114300" wp14:anchorId="6B6E83C4" wp14:editId="09C1E0E8">
            <wp:extent cx="5266690" cy="3291840"/>
            <wp:effectExtent l="0" t="0" r="6350" b="0"/>
            <wp:docPr id="60" name="图片 60" descr="Screenshot_20250306_15422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creenshot_20250306_154223_com.psbc.universal"/>
                    <pic:cNvPicPr>
                      <a:picLocks noChangeAspect="1"/>
                    </pic:cNvPicPr>
                  </pic:nvPicPr>
                  <pic:blipFill>
                    <a:blip r:embed="rId147"/>
                    <a:stretch>
                      <a:fillRect/>
                    </a:stretch>
                  </pic:blipFill>
                  <pic:spPr>
                    <a:xfrm>
                      <a:off x="0" y="0"/>
                      <a:ext cx="5266690" cy="3291840"/>
                    </a:xfrm>
                    <a:prstGeom prst="rect">
                      <a:avLst/>
                    </a:prstGeom>
                  </pic:spPr>
                </pic:pic>
              </a:graphicData>
            </a:graphic>
          </wp:inline>
        </w:drawing>
      </w:r>
    </w:p>
    <w:p w14:paraId="55BA0616" w14:textId="77777777" w:rsidR="0013061D" w:rsidRDefault="003B1A6E">
      <w:r>
        <w:rPr>
          <w:rFonts w:hint="eastAsia"/>
          <w:noProof/>
        </w:rPr>
        <w:lastRenderedPageBreak/>
        <w:drawing>
          <wp:inline distT="0" distB="0" distL="114300" distR="114300" wp14:anchorId="6DDDCA91" wp14:editId="70B115E8">
            <wp:extent cx="5266690" cy="3291840"/>
            <wp:effectExtent l="0" t="0" r="6350" b="0"/>
            <wp:docPr id="61" name="图片 61" descr="Screenshot_20250306_15414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Screenshot_20250306_154144_com.psbc.universal"/>
                    <pic:cNvPicPr>
                      <a:picLocks noChangeAspect="1"/>
                    </pic:cNvPicPr>
                  </pic:nvPicPr>
                  <pic:blipFill>
                    <a:blip r:embed="rId148"/>
                    <a:stretch>
                      <a:fillRect/>
                    </a:stretch>
                  </pic:blipFill>
                  <pic:spPr>
                    <a:xfrm>
                      <a:off x="0" y="0"/>
                      <a:ext cx="5266690" cy="3291840"/>
                    </a:xfrm>
                    <a:prstGeom prst="rect">
                      <a:avLst/>
                    </a:prstGeom>
                  </pic:spPr>
                </pic:pic>
              </a:graphicData>
            </a:graphic>
          </wp:inline>
        </w:drawing>
      </w:r>
      <w:r>
        <w:rPr>
          <w:rFonts w:hint="eastAsia"/>
          <w:noProof/>
        </w:rPr>
        <w:drawing>
          <wp:inline distT="0" distB="0" distL="114300" distR="114300" wp14:anchorId="54A26196" wp14:editId="74869E84">
            <wp:extent cx="5266690" cy="3291840"/>
            <wp:effectExtent l="0" t="0" r="6350" b="0"/>
            <wp:docPr id="62" name="图片 62" descr="Screenshot_20250306_154150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Screenshot_20250306_154150_com.psbc.universal"/>
                    <pic:cNvPicPr>
                      <a:picLocks noChangeAspect="1"/>
                    </pic:cNvPicPr>
                  </pic:nvPicPr>
                  <pic:blipFill>
                    <a:blip r:embed="rId149"/>
                    <a:stretch>
                      <a:fillRect/>
                    </a:stretch>
                  </pic:blipFill>
                  <pic:spPr>
                    <a:xfrm>
                      <a:off x="0" y="0"/>
                      <a:ext cx="5266690" cy="3291840"/>
                    </a:xfrm>
                    <a:prstGeom prst="rect">
                      <a:avLst/>
                    </a:prstGeom>
                  </pic:spPr>
                </pic:pic>
              </a:graphicData>
            </a:graphic>
          </wp:inline>
        </w:drawing>
      </w:r>
    </w:p>
    <w:p w14:paraId="5C884BF6" w14:textId="77777777" w:rsidR="0013061D" w:rsidRDefault="003B1A6E">
      <w:pPr>
        <w:ind w:firstLine="420"/>
      </w:pPr>
      <w:r>
        <w:rPr>
          <w:rFonts w:hint="eastAsia"/>
        </w:rPr>
        <w:t>7.</w:t>
      </w:r>
      <w:r>
        <w:rPr>
          <w:rFonts w:hint="eastAsia"/>
        </w:rPr>
        <w:t>加钞管理员可以在列表页查看审批通过或拒绝的数据，并且支持删除和编辑。</w:t>
      </w:r>
    </w:p>
    <w:p w14:paraId="73D711A1" w14:textId="77777777" w:rsidR="0013061D" w:rsidRDefault="003B1A6E">
      <w:r>
        <w:rPr>
          <w:rFonts w:hint="eastAsia"/>
          <w:noProof/>
        </w:rPr>
        <w:lastRenderedPageBreak/>
        <w:drawing>
          <wp:inline distT="0" distB="0" distL="114300" distR="114300" wp14:anchorId="6B7C24C9" wp14:editId="149C3686">
            <wp:extent cx="5266690" cy="3291840"/>
            <wp:effectExtent l="0" t="0" r="6350" b="0"/>
            <wp:docPr id="63" name="图片 63" descr="Screenshot_20250306_1545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Screenshot_20250306_154506_com.psbc.universal"/>
                    <pic:cNvPicPr>
                      <a:picLocks noChangeAspect="1"/>
                    </pic:cNvPicPr>
                  </pic:nvPicPr>
                  <pic:blipFill>
                    <a:blip r:embed="rId150"/>
                    <a:stretch>
                      <a:fillRect/>
                    </a:stretch>
                  </pic:blipFill>
                  <pic:spPr>
                    <a:xfrm>
                      <a:off x="0" y="0"/>
                      <a:ext cx="5266690" cy="3291840"/>
                    </a:xfrm>
                    <a:prstGeom prst="rect">
                      <a:avLst/>
                    </a:prstGeom>
                  </pic:spPr>
                </pic:pic>
              </a:graphicData>
            </a:graphic>
          </wp:inline>
        </w:drawing>
      </w:r>
    </w:p>
    <w:p w14:paraId="1CCC3198" w14:textId="77777777" w:rsidR="0013061D" w:rsidRDefault="003B1A6E">
      <w:pPr>
        <w:pStyle w:val="20"/>
        <w:ind w:leftChars="0" w:left="0" w:firstLineChars="0" w:firstLine="0"/>
      </w:pPr>
      <w:r>
        <w:rPr>
          <w:rFonts w:hint="eastAsia"/>
          <w:noProof/>
        </w:rPr>
        <w:drawing>
          <wp:inline distT="0" distB="0" distL="114300" distR="114300" wp14:anchorId="47E45DC3" wp14:editId="1EEDECB1">
            <wp:extent cx="5266690" cy="3291840"/>
            <wp:effectExtent l="0" t="0" r="6350" b="0"/>
            <wp:docPr id="64" name="图片 64" descr="Screenshot_20250306_154515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Screenshot_20250306_154515_com.psbc.universal"/>
                    <pic:cNvPicPr>
                      <a:picLocks noChangeAspect="1"/>
                    </pic:cNvPicPr>
                  </pic:nvPicPr>
                  <pic:blipFill>
                    <a:blip r:embed="rId151"/>
                    <a:stretch>
                      <a:fillRect/>
                    </a:stretch>
                  </pic:blipFill>
                  <pic:spPr>
                    <a:xfrm>
                      <a:off x="0" y="0"/>
                      <a:ext cx="5266690" cy="3291840"/>
                    </a:xfrm>
                    <a:prstGeom prst="rect">
                      <a:avLst/>
                    </a:prstGeom>
                  </pic:spPr>
                </pic:pic>
              </a:graphicData>
            </a:graphic>
          </wp:inline>
        </w:drawing>
      </w:r>
    </w:p>
    <w:p w14:paraId="60976178" w14:textId="77777777" w:rsidR="0013061D" w:rsidRDefault="0013061D"/>
    <w:p w14:paraId="2A831CD9" w14:textId="77777777" w:rsidR="0013061D" w:rsidRDefault="0013061D">
      <w:pPr>
        <w:rPr>
          <w:lang w:eastAsia="zh-Hans"/>
        </w:rPr>
      </w:pPr>
    </w:p>
    <w:p w14:paraId="02F68C06" w14:textId="77777777" w:rsidR="0013061D" w:rsidRDefault="003B1A6E">
      <w:pPr>
        <w:pStyle w:val="3"/>
      </w:pPr>
      <w:bookmarkStart w:id="322" w:name="_Toc196225716"/>
      <w:r>
        <w:rPr>
          <w:rFonts w:hint="eastAsia"/>
        </w:rPr>
        <w:t>注意事项</w:t>
      </w:r>
      <w:bookmarkEnd w:id="322"/>
    </w:p>
    <w:p w14:paraId="476677D4"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sz w:val="24"/>
          <w:lang w:eastAsia="zh-Hans"/>
        </w:rPr>
        <w:t>无</w:t>
      </w:r>
      <w:r>
        <w:rPr>
          <w:rFonts w:ascii="宋体" w:eastAsia="宋体" w:hAnsi="宋体" w:cs="宋体"/>
          <w:sz w:val="24"/>
        </w:rPr>
        <w:t xml:space="preserve"> </w:t>
      </w:r>
    </w:p>
    <w:p w14:paraId="410FDBF5" w14:textId="77777777" w:rsidR="0013061D" w:rsidRDefault="0013061D">
      <w:pPr>
        <w:pStyle w:val="20"/>
        <w:ind w:left="420" w:firstLine="420"/>
      </w:pPr>
    </w:p>
    <w:p w14:paraId="18760B9D" w14:textId="77777777" w:rsidR="0013061D" w:rsidRDefault="0013061D">
      <w:pPr>
        <w:rPr>
          <w:lang w:eastAsia="zh-Hans"/>
        </w:rPr>
      </w:pPr>
    </w:p>
    <w:p w14:paraId="03A85610" w14:textId="77777777" w:rsidR="0013061D" w:rsidRDefault="003B1A6E">
      <w:pPr>
        <w:pStyle w:val="2"/>
      </w:pPr>
      <w:bookmarkStart w:id="323" w:name="_Toc196225717"/>
      <w:bookmarkStart w:id="324" w:name="_Hlk195712016"/>
      <w:r>
        <w:rPr>
          <w:rFonts w:hint="eastAsia"/>
        </w:rPr>
        <w:lastRenderedPageBreak/>
        <w:t>企微转介</w:t>
      </w:r>
      <w:bookmarkEnd w:id="323"/>
    </w:p>
    <w:p w14:paraId="6BFA56FC" w14:textId="77777777" w:rsidR="0013061D" w:rsidRDefault="003B1A6E">
      <w:pPr>
        <w:pStyle w:val="3"/>
      </w:pPr>
      <w:bookmarkStart w:id="325" w:name="_Toc196225718"/>
      <w:r>
        <w:rPr>
          <w:rFonts w:hint="eastAsia"/>
        </w:rPr>
        <w:t>功能描述</w:t>
      </w:r>
      <w:bookmarkEnd w:id="325"/>
    </w:p>
    <w:p w14:paraId="7DE80412" w14:textId="77777777" w:rsidR="0013061D" w:rsidRDefault="003B1A6E">
      <w:pPr>
        <w:spacing w:line="20" w:lineRule="atLeast"/>
        <w:ind w:firstLineChars="200" w:firstLine="480"/>
        <w:rPr>
          <w:rFonts w:ascii="宋体" w:cs="宋体"/>
        </w:rPr>
      </w:pPr>
      <w:r>
        <w:rPr>
          <w:rFonts w:ascii="宋体" w:cs="宋体" w:hint="eastAsia"/>
          <w:sz w:val="24"/>
        </w:rPr>
        <w:t>在厅堂移动展业pad嵌入营销人员企业微信二维码，登录pad的柜员可以在展业中指定关联二分范围内营销人员的企业微信，同时设置引荐业绩分成比例（非必须）；后续客户通过扫码添加营销人员企业微信并完成实名认证，自动生成一条移动展业pad柜员作为引荐人、营销人员作为被引荐人的引荐线索，后续业绩追朔规则遵循现有规则。</w:t>
      </w:r>
    </w:p>
    <w:p w14:paraId="48F11090" w14:textId="77777777" w:rsidR="0013061D" w:rsidRDefault="003B1A6E">
      <w:pPr>
        <w:pStyle w:val="3"/>
      </w:pPr>
      <w:bookmarkStart w:id="326" w:name="_Toc196225719"/>
      <w:r>
        <w:rPr>
          <w:rFonts w:hint="eastAsia"/>
        </w:rPr>
        <w:t>操作权限</w:t>
      </w:r>
      <w:bookmarkEnd w:id="326"/>
    </w:p>
    <w:p w14:paraId="63153F0D"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4120AE4A"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二级支行</w:t>
      </w:r>
    </w:p>
    <w:p w14:paraId="1DCB1B2F"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13DEACCC"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操作人员身份:</w:t>
      </w:r>
      <w:r>
        <w:rPr>
          <w:rFonts w:ascii="宋体" w:cs="宋体" w:hint="eastAsia"/>
          <w:sz w:val="24"/>
        </w:rPr>
        <w:t xml:space="preserve"> 无</w:t>
      </w:r>
    </w:p>
    <w:p w14:paraId="6097D5F7"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3BF845FD"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3EA1CBE8" w14:textId="77777777" w:rsidR="0013061D" w:rsidRDefault="003B1A6E">
      <w:pPr>
        <w:tabs>
          <w:tab w:val="left" w:pos="420"/>
        </w:tabs>
        <w:ind w:leftChars="200" w:left="420"/>
        <w:jc w:val="left"/>
        <w:rPr>
          <w:rFonts w:ascii="宋体" w:hAnsi="宋体" w:cs="宋体" w:hint="eastAsia"/>
          <w:sz w:val="24"/>
          <w:szCs w:val="24"/>
          <w:lang w:eastAsia="zh-Hans"/>
        </w:rPr>
      </w:pPr>
      <w:r>
        <w:rPr>
          <w:rFonts w:ascii="宋体" w:hAnsi="宋体" w:cs="宋体" w:hint="eastAsia"/>
          <w:sz w:val="24"/>
          <w:szCs w:val="24"/>
        </w:rPr>
        <w:tab/>
      </w:r>
      <w:r>
        <w:rPr>
          <w:rFonts w:ascii="宋体" w:hAnsi="宋体" w:cs="宋体" w:hint="eastAsia"/>
          <w:sz w:val="24"/>
          <w:szCs w:val="24"/>
          <w:lang w:eastAsia="zh-Hans"/>
        </w:rPr>
        <w:t>网点</w:t>
      </w:r>
    </w:p>
    <w:p w14:paraId="60186AAE" w14:textId="77777777" w:rsidR="0013061D" w:rsidRDefault="003B1A6E">
      <w:pPr>
        <w:pStyle w:val="3"/>
      </w:pPr>
      <w:bookmarkStart w:id="327" w:name="_Toc196225720"/>
      <w:r>
        <w:rPr>
          <w:rFonts w:hint="eastAsia"/>
        </w:rPr>
        <w:t>操作流程</w:t>
      </w:r>
      <w:bookmarkEnd w:id="327"/>
    </w:p>
    <w:p w14:paraId="23C18887" w14:textId="77777777" w:rsidR="0013061D" w:rsidRDefault="003B1A6E">
      <w:pPr>
        <w:ind w:firstLine="480"/>
      </w:pPr>
      <w:r>
        <w:rPr>
          <w:rFonts w:hint="eastAsia"/>
        </w:rPr>
        <w:t>1</w:t>
      </w:r>
      <w:r>
        <w:t>.</w:t>
      </w:r>
      <w:r>
        <w:rPr>
          <w:rFonts w:hint="eastAsia"/>
        </w:rPr>
        <w:t>柜员点击企业微信转介，跳转企业微信转介界面。默认展示当前网点营销人员。</w:t>
      </w:r>
      <w:r>
        <w:t xml:space="preserve"> </w:t>
      </w:r>
    </w:p>
    <w:p w14:paraId="529F6B6C"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noProof/>
          <w:sz w:val="24"/>
        </w:rPr>
        <w:drawing>
          <wp:inline distT="0" distB="0" distL="114300" distR="114300" wp14:anchorId="289DF687" wp14:editId="4F0763AC">
            <wp:extent cx="5222875" cy="3263900"/>
            <wp:effectExtent l="0" t="0" r="4445" b="12700"/>
            <wp:docPr id="82" name="图片 82" descr="默认加载当前登录机构人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默认加载当前登录机构人员"/>
                    <pic:cNvPicPr>
                      <a:picLocks noChangeAspect="1"/>
                    </pic:cNvPicPr>
                  </pic:nvPicPr>
                  <pic:blipFill>
                    <a:blip r:embed="rId152"/>
                    <a:stretch>
                      <a:fillRect/>
                    </a:stretch>
                  </pic:blipFill>
                  <pic:spPr>
                    <a:xfrm>
                      <a:off x="0" y="0"/>
                      <a:ext cx="5222875" cy="3263900"/>
                    </a:xfrm>
                    <a:prstGeom prst="rect">
                      <a:avLst/>
                    </a:prstGeom>
                  </pic:spPr>
                </pic:pic>
              </a:graphicData>
            </a:graphic>
          </wp:inline>
        </w:drawing>
      </w:r>
    </w:p>
    <w:p w14:paraId="48E8F9E8" w14:textId="77777777" w:rsidR="0013061D" w:rsidRDefault="003B1A6E">
      <w:pPr>
        <w:ind w:firstLine="420"/>
      </w:pPr>
      <w:r>
        <w:t>2.</w:t>
      </w:r>
      <w:r>
        <w:rPr>
          <w:rFonts w:hint="eastAsia"/>
        </w:rPr>
        <w:t>点击查看企微，弹出二维码，扫码添加，</w:t>
      </w:r>
      <w:r>
        <w:rPr>
          <w:rFonts w:hint="eastAsia"/>
        </w:rPr>
        <w:t xml:space="preserve"> </w:t>
      </w:r>
    </w:p>
    <w:p w14:paraId="2CC813CC" w14:textId="77777777" w:rsidR="0013061D" w:rsidRDefault="0013061D"/>
    <w:p w14:paraId="12AC3CC6" w14:textId="77777777" w:rsidR="0013061D" w:rsidRDefault="003B1A6E">
      <w:pPr>
        <w:pStyle w:val="a4"/>
        <w:spacing w:line="360" w:lineRule="auto"/>
        <w:ind w:firstLineChars="0" w:firstLine="0"/>
      </w:pPr>
      <w:r>
        <w:rPr>
          <w:rFonts w:hint="eastAsia"/>
          <w:noProof/>
        </w:rPr>
        <w:lastRenderedPageBreak/>
        <w:drawing>
          <wp:inline distT="0" distB="0" distL="114300" distR="114300" wp14:anchorId="69879406" wp14:editId="1146A285">
            <wp:extent cx="5287645" cy="3304540"/>
            <wp:effectExtent l="0" t="0" r="635" b="2540"/>
            <wp:docPr id="84" name="图片 84" descr="企微二维码弹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企微二维码弹窗"/>
                    <pic:cNvPicPr>
                      <a:picLocks noChangeAspect="1"/>
                    </pic:cNvPicPr>
                  </pic:nvPicPr>
                  <pic:blipFill>
                    <a:blip r:embed="rId153"/>
                    <a:stretch>
                      <a:fillRect/>
                    </a:stretch>
                  </pic:blipFill>
                  <pic:spPr>
                    <a:xfrm>
                      <a:off x="0" y="0"/>
                      <a:ext cx="5287645" cy="3304540"/>
                    </a:xfrm>
                    <a:prstGeom prst="rect">
                      <a:avLst/>
                    </a:prstGeom>
                  </pic:spPr>
                </pic:pic>
              </a:graphicData>
            </a:graphic>
          </wp:inline>
        </w:drawing>
      </w:r>
    </w:p>
    <w:p w14:paraId="74A42C3A" w14:textId="77777777" w:rsidR="0013061D" w:rsidRDefault="003B1A6E">
      <w:pPr>
        <w:ind w:firstLine="420"/>
      </w:pPr>
      <w:r>
        <w:rPr>
          <w:rFonts w:hint="eastAsia"/>
        </w:rPr>
        <w:t>3</w:t>
      </w:r>
      <w:r>
        <w:t>.</w:t>
      </w:r>
      <w:r>
        <w:rPr>
          <w:rFonts w:hint="eastAsia"/>
        </w:rPr>
        <w:t>点击重新选中机构，弹出其他机构信息</w:t>
      </w:r>
    </w:p>
    <w:p w14:paraId="5941A507" w14:textId="77777777" w:rsidR="0013061D" w:rsidRDefault="003B1A6E">
      <w:r>
        <w:rPr>
          <w:rFonts w:hint="eastAsia"/>
          <w:noProof/>
        </w:rPr>
        <w:drawing>
          <wp:inline distT="0" distB="0" distL="114300" distR="114300" wp14:anchorId="5DD570DA" wp14:editId="60573F4C">
            <wp:extent cx="5280660" cy="3194050"/>
            <wp:effectExtent l="0" t="0" r="7620" b="6350"/>
            <wp:docPr id="85" name="图片 85" descr="企业微信重新选择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企业微信重新选择机构"/>
                    <pic:cNvPicPr>
                      <a:picLocks noChangeAspect="1"/>
                    </pic:cNvPicPr>
                  </pic:nvPicPr>
                  <pic:blipFill>
                    <a:blip r:embed="rId154"/>
                    <a:stretch>
                      <a:fillRect/>
                    </a:stretch>
                  </pic:blipFill>
                  <pic:spPr>
                    <a:xfrm>
                      <a:off x="0" y="0"/>
                      <a:ext cx="5280660" cy="3194050"/>
                    </a:xfrm>
                    <a:prstGeom prst="rect">
                      <a:avLst/>
                    </a:prstGeom>
                  </pic:spPr>
                </pic:pic>
              </a:graphicData>
            </a:graphic>
          </wp:inline>
        </w:drawing>
      </w:r>
    </w:p>
    <w:p w14:paraId="4664F667" w14:textId="77777777" w:rsidR="0013061D" w:rsidRDefault="0013061D"/>
    <w:p w14:paraId="2A4DA6BC" w14:textId="77777777" w:rsidR="0013061D" w:rsidRDefault="003B1A6E">
      <w:pPr>
        <w:ind w:firstLine="420"/>
      </w:pPr>
      <w:r>
        <w:rPr>
          <w:rFonts w:hint="eastAsia"/>
        </w:rPr>
        <w:t>4.</w:t>
      </w:r>
      <w:r>
        <w:rPr>
          <w:rFonts w:hint="eastAsia"/>
        </w:rPr>
        <w:t>选择其他机构，列表人员变更为其他机构人员。</w:t>
      </w:r>
    </w:p>
    <w:p w14:paraId="0002418F" w14:textId="77777777" w:rsidR="0013061D" w:rsidRDefault="003B1A6E">
      <w:r>
        <w:rPr>
          <w:rFonts w:hint="eastAsia"/>
          <w:noProof/>
        </w:rPr>
        <w:lastRenderedPageBreak/>
        <w:drawing>
          <wp:inline distT="0" distB="0" distL="114300" distR="114300" wp14:anchorId="0E243A3A" wp14:editId="1EDA80F7">
            <wp:extent cx="5240020" cy="3183890"/>
            <wp:effectExtent l="0" t="0" r="2540" b="1270"/>
            <wp:docPr id="86" name="图片 86" descr="企微查询其他机构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企微查询其他机构列表"/>
                    <pic:cNvPicPr>
                      <a:picLocks noChangeAspect="1"/>
                    </pic:cNvPicPr>
                  </pic:nvPicPr>
                  <pic:blipFill>
                    <a:blip r:embed="rId155"/>
                    <a:stretch>
                      <a:fillRect/>
                    </a:stretch>
                  </pic:blipFill>
                  <pic:spPr>
                    <a:xfrm>
                      <a:off x="0" y="0"/>
                      <a:ext cx="5240020" cy="3183890"/>
                    </a:xfrm>
                    <a:prstGeom prst="rect">
                      <a:avLst/>
                    </a:prstGeom>
                  </pic:spPr>
                </pic:pic>
              </a:graphicData>
            </a:graphic>
          </wp:inline>
        </w:drawing>
      </w:r>
    </w:p>
    <w:p w14:paraId="7199B475" w14:textId="77777777" w:rsidR="0013061D" w:rsidRDefault="0013061D"/>
    <w:p w14:paraId="30ACDE79" w14:textId="77777777" w:rsidR="0013061D" w:rsidRDefault="0013061D">
      <w:pPr>
        <w:rPr>
          <w:lang w:eastAsia="zh-Hans"/>
        </w:rPr>
      </w:pPr>
    </w:p>
    <w:p w14:paraId="72DF93DB" w14:textId="77777777" w:rsidR="0013061D" w:rsidRDefault="003B1A6E">
      <w:pPr>
        <w:pStyle w:val="3"/>
      </w:pPr>
      <w:bookmarkStart w:id="328" w:name="_Toc196225721"/>
      <w:r>
        <w:rPr>
          <w:rFonts w:hint="eastAsia"/>
        </w:rPr>
        <w:t>注意事项</w:t>
      </w:r>
      <w:bookmarkEnd w:id="328"/>
    </w:p>
    <w:p w14:paraId="063838D7"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sz w:val="24"/>
          <w:lang w:eastAsia="zh-Hans"/>
        </w:rPr>
        <w:t>无</w:t>
      </w:r>
      <w:r>
        <w:rPr>
          <w:rFonts w:ascii="宋体" w:eastAsia="宋体" w:hAnsi="宋体" w:cs="宋体"/>
          <w:sz w:val="24"/>
        </w:rPr>
        <w:t xml:space="preserve"> </w:t>
      </w:r>
    </w:p>
    <w:bookmarkEnd w:id="324"/>
    <w:p w14:paraId="35E94262" w14:textId="77777777" w:rsidR="0013061D" w:rsidRDefault="0013061D">
      <w:pPr>
        <w:pStyle w:val="20"/>
        <w:ind w:left="420" w:firstLine="420"/>
      </w:pPr>
    </w:p>
    <w:p w14:paraId="50A47EDF" w14:textId="77777777" w:rsidR="0013061D" w:rsidRDefault="003B1A6E">
      <w:pPr>
        <w:pStyle w:val="2"/>
      </w:pPr>
      <w:bookmarkStart w:id="329" w:name="_优化PAD客户视图"/>
      <w:bookmarkStart w:id="330" w:name="_Toc196225722"/>
      <w:bookmarkStart w:id="331" w:name="_Hlk195711157"/>
      <w:bookmarkEnd w:id="329"/>
      <w:r>
        <w:rPr>
          <w:rFonts w:hint="eastAsia"/>
        </w:rPr>
        <w:t>优化</w:t>
      </w:r>
      <w:r>
        <w:rPr>
          <w:rFonts w:hint="eastAsia"/>
        </w:rPr>
        <w:t>PAD</w:t>
      </w:r>
      <w:r>
        <w:rPr>
          <w:rFonts w:hint="eastAsia"/>
        </w:rPr>
        <w:t>客户视图</w:t>
      </w:r>
      <w:bookmarkEnd w:id="330"/>
    </w:p>
    <w:p w14:paraId="51A3FF9C" w14:textId="77777777" w:rsidR="0013061D" w:rsidRDefault="003B1A6E">
      <w:pPr>
        <w:pStyle w:val="3"/>
      </w:pPr>
      <w:bookmarkStart w:id="332" w:name="_Toc196225723"/>
      <w:r>
        <w:rPr>
          <w:rFonts w:hint="eastAsia"/>
        </w:rPr>
        <w:t>功能描述</w:t>
      </w:r>
      <w:bookmarkEnd w:id="332"/>
    </w:p>
    <w:p w14:paraId="1B91F245" w14:textId="77777777" w:rsidR="0013061D" w:rsidRDefault="003B1A6E">
      <w:pPr>
        <w:pStyle w:val="12"/>
        <w:spacing w:line="360" w:lineRule="auto"/>
        <w:ind w:left="420" w:firstLineChars="200" w:firstLine="480"/>
        <w:rPr>
          <w:rFonts w:ascii="宋体" w:hAnsi="宋体" w:cs="宋体" w:hint="eastAsia"/>
          <w:sz w:val="24"/>
        </w:rPr>
      </w:pPr>
      <w:r>
        <w:rPr>
          <w:rFonts w:ascii="宋体" w:cs="宋体" w:hint="eastAsia"/>
          <w:sz w:val="24"/>
        </w:rPr>
        <w:t>本功能目前试点开发，试点机构范围内进入厅堂服务将展示新版客户视图界面，</w:t>
      </w:r>
      <w:r>
        <w:rPr>
          <w:rFonts w:ascii="宋体" w:hAnsi="宋体" w:cs="宋体" w:hint="eastAsia"/>
          <w:sz w:val="24"/>
        </w:rPr>
        <w:t>优化展业网点通-厅堂服务模块功能，涉及客户卡片列表以及客户视图，客户视图包括客户“基本信息”、“九大服务”、“营销推荐”、“营销商机”、“营销日历”、“重点产品”等。</w:t>
      </w:r>
    </w:p>
    <w:p w14:paraId="4907F870" w14:textId="77777777" w:rsidR="0013061D" w:rsidRDefault="003B1A6E">
      <w:pPr>
        <w:pStyle w:val="12"/>
        <w:spacing w:line="360" w:lineRule="auto"/>
        <w:ind w:left="420" w:firstLineChars="200" w:firstLine="480"/>
        <w:rPr>
          <w:rFonts w:ascii="宋体" w:hAnsi="宋体" w:cs="宋体" w:hint="eastAsia"/>
          <w:sz w:val="24"/>
        </w:rPr>
      </w:pPr>
      <w:r>
        <w:rPr>
          <w:rFonts w:ascii="宋体" w:hAnsi="宋体" w:cs="宋体" w:hint="eastAsia"/>
          <w:sz w:val="24"/>
        </w:rPr>
        <w:t>重点优化内容：1、扩大业务接入范围，支持接入叫号机、柜面、ITM/STM、智能柜台、ATM/CRS客户信息；2、丰富客户卡片内容，增加客户商机标签、增加待接待、已接待筛选等。3、按照营销从易到难突出展示到店客户营销重点；支持海报、话术查看，融入营销二维码等。4、支持引荐，支持营销结果</w:t>
      </w:r>
      <w:r>
        <w:rPr>
          <w:rFonts w:ascii="宋体" w:hAnsi="宋体" w:cs="宋体" w:hint="eastAsia"/>
          <w:sz w:val="24"/>
        </w:rPr>
        <w:lastRenderedPageBreak/>
        <w:t>登记、统计等。</w:t>
      </w:r>
    </w:p>
    <w:p w14:paraId="51D2C371" w14:textId="77777777" w:rsidR="0013061D" w:rsidRDefault="0013061D">
      <w:pPr>
        <w:spacing w:line="20" w:lineRule="atLeast"/>
        <w:ind w:firstLineChars="200" w:firstLine="420"/>
        <w:rPr>
          <w:rFonts w:ascii="宋体" w:cs="宋体"/>
        </w:rPr>
      </w:pPr>
    </w:p>
    <w:p w14:paraId="1DA0AF54" w14:textId="77777777" w:rsidR="0013061D" w:rsidRDefault="003B1A6E">
      <w:pPr>
        <w:pStyle w:val="3"/>
      </w:pPr>
      <w:bookmarkStart w:id="333" w:name="_Toc196225724"/>
      <w:r>
        <w:rPr>
          <w:rFonts w:hint="eastAsia"/>
        </w:rPr>
        <w:t>操作权限</w:t>
      </w:r>
      <w:bookmarkEnd w:id="333"/>
    </w:p>
    <w:p w14:paraId="3872E4DC"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2AC2A05E"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试点机构</w:t>
      </w:r>
    </w:p>
    <w:p w14:paraId="078F04D4"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14B8E1DB"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操作人员身份:</w:t>
      </w:r>
      <w:r>
        <w:rPr>
          <w:rFonts w:ascii="宋体" w:cs="宋体" w:hint="eastAsia"/>
          <w:sz w:val="24"/>
        </w:rPr>
        <w:t xml:space="preserve"> 无</w:t>
      </w:r>
    </w:p>
    <w:p w14:paraId="13BD41D0"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5E928554"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3611CD45" w14:textId="77777777" w:rsidR="0013061D" w:rsidRDefault="003B1A6E">
      <w:pPr>
        <w:tabs>
          <w:tab w:val="left" w:pos="420"/>
        </w:tabs>
        <w:ind w:leftChars="200" w:left="420"/>
        <w:jc w:val="left"/>
        <w:rPr>
          <w:rFonts w:ascii="宋体" w:hAnsi="宋体" w:cs="宋体" w:hint="eastAsia"/>
          <w:sz w:val="24"/>
          <w:szCs w:val="24"/>
          <w:lang w:eastAsia="zh-Hans"/>
        </w:rPr>
      </w:pPr>
      <w:r>
        <w:rPr>
          <w:rFonts w:ascii="宋体" w:hAnsi="宋体" w:cs="宋体" w:hint="eastAsia"/>
          <w:sz w:val="24"/>
          <w:szCs w:val="24"/>
        </w:rPr>
        <w:tab/>
      </w:r>
      <w:r>
        <w:rPr>
          <w:rFonts w:ascii="宋体" w:hAnsi="宋体" w:cs="宋体" w:hint="eastAsia"/>
          <w:sz w:val="24"/>
          <w:szCs w:val="24"/>
          <w:lang w:eastAsia="zh-Hans"/>
        </w:rPr>
        <w:t>试点机构范围内，试点范围可由管理端配置</w:t>
      </w:r>
    </w:p>
    <w:p w14:paraId="63FC9D2A" w14:textId="77777777" w:rsidR="0013061D" w:rsidRDefault="003B1A6E">
      <w:pPr>
        <w:pStyle w:val="3"/>
      </w:pPr>
      <w:bookmarkStart w:id="334" w:name="_Toc196225725"/>
      <w:r>
        <w:rPr>
          <w:rFonts w:hint="eastAsia"/>
        </w:rPr>
        <w:t>操作流程</w:t>
      </w:r>
      <w:bookmarkEnd w:id="334"/>
    </w:p>
    <w:p w14:paraId="6D2650F0" w14:textId="77777777" w:rsidR="0013061D" w:rsidRDefault="003B1A6E">
      <w:pPr>
        <w:ind w:firstLine="480"/>
      </w:pPr>
      <w:r>
        <w:rPr>
          <w:rFonts w:hint="eastAsia"/>
        </w:rPr>
        <w:t>1</w:t>
      </w:r>
      <w:r>
        <w:t>.</w:t>
      </w:r>
      <w:r>
        <w:rPr>
          <w:rFonts w:hint="eastAsia"/>
        </w:rPr>
        <w:t>登录邮</w:t>
      </w:r>
      <w:r>
        <w:rPr>
          <w:rFonts w:hint="eastAsia"/>
        </w:rPr>
        <w:t>e</w:t>
      </w:r>
      <w:r>
        <w:rPr>
          <w:rFonts w:hint="eastAsia"/>
        </w:rPr>
        <w:t>通，进入厅堂服务。若当前机构为试点机构，则展示新版客户视图页面。</w:t>
      </w:r>
      <w:r>
        <w:t xml:space="preserve"> </w:t>
      </w:r>
      <w:r>
        <w:rPr>
          <w:rFonts w:hint="eastAsia"/>
        </w:rPr>
        <w:t>左侧展示排队客户来源，点击不同渠道，筛选此渠道下的排队客户列表，根据网点智能返回性别展示客户姓名，如“行先生”，“刘女士”，标签内展示客户等待时间，红色代表超时，及客户取号业务类型，如“个人现金”；同时实现待接待，已接待客户筛选，便于快速直达服务客户。</w:t>
      </w:r>
    </w:p>
    <w:p w14:paraId="71FBEA9D"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noProof/>
          <w:sz w:val="24"/>
        </w:rPr>
        <w:drawing>
          <wp:inline distT="0" distB="0" distL="0" distR="0" wp14:anchorId="3F92388E" wp14:editId="67907B99">
            <wp:extent cx="5054600" cy="2777490"/>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5057674" cy="2779102"/>
                    </a:xfrm>
                    <a:prstGeom prst="rect">
                      <a:avLst/>
                    </a:prstGeom>
                    <a:noFill/>
                    <a:ln>
                      <a:noFill/>
                    </a:ln>
                  </pic:spPr>
                </pic:pic>
              </a:graphicData>
            </a:graphic>
          </wp:inline>
        </w:drawing>
      </w:r>
    </w:p>
    <w:p w14:paraId="68648ABC" w14:textId="77777777" w:rsidR="0013061D" w:rsidRDefault="003B1A6E">
      <w:pPr>
        <w:ind w:firstLine="420"/>
      </w:pPr>
      <w:r>
        <w:t>2.</w:t>
      </w:r>
      <w:r>
        <w:rPr>
          <w:rFonts w:hint="eastAsia"/>
        </w:rPr>
        <w:t>点击排队客户，查看客户详情，顶部展示企业微信添加情况，向下依次展示如九大服务，活动推荐，建议办理，营销日历等信息</w:t>
      </w:r>
      <w:r>
        <w:rPr>
          <w:rFonts w:hint="eastAsia"/>
        </w:rPr>
        <w:t xml:space="preserve"> </w:t>
      </w:r>
      <w:r>
        <w:rPr>
          <w:rFonts w:hint="eastAsia"/>
        </w:rPr>
        <w:t>，若客户已办理九大服务内产品，则该产品图标将亮起，若未办理则置灰，点击未亮起图标，则展示邮码通推荐二维码，可直接扫码申请办理。活动推荐展示产品轮，若展示顺序为</w:t>
      </w:r>
      <w:r>
        <w:rPr>
          <w:sz w:val="24"/>
          <w:szCs w:val="24"/>
        </w:rPr>
        <w:t>【</w:t>
      </w:r>
      <w:r>
        <w:rPr>
          <w:rFonts w:ascii="Times New Roman" w:hAnsi="Times New Roman" w:cs="微软雅黑"/>
          <w:sz w:val="24"/>
          <w:szCs w:val="24"/>
        </w:rPr>
        <w:t>一分购</w:t>
      </w:r>
      <w:r>
        <w:rPr>
          <w:sz w:val="24"/>
          <w:szCs w:val="24"/>
        </w:rPr>
        <w:t>】</w:t>
      </w:r>
      <w:r>
        <w:rPr>
          <w:sz w:val="24"/>
          <w:szCs w:val="24"/>
        </w:rPr>
        <w:t>&gt;</w:t>
      </w:r>
      <w:r>
        <w:rPr>
          <w:sz w:val="24"/>
          <w:szCs w:val="24"/>
        </w:rPr>
        <w:t>【养老金】</w:t>
      </w:r>
      <w:r>
        <w:rPr>
          <w:sz w:val="24"/>
          <w:szCs w:val="24"/>
        </w:rPr>
        <w:t>&gt;</w:t>
      </w:r>
      <w:r>
        <w:rPr>
          <w:sz w:val="24"/>
          <w:szCs w:val="24"/>
        </w:rPr>
        <w:t>【主动授信】</w:t>
      </w:r>
      <w:r>
        <w:rPr>
          <w:sz w:val="24"/>
          <w:szCs w:val="24"/>
        </w:rPr>
        <w:t>&gt;</w:t>
      </w:r>
      <w:r>
        <w:rPr>
          <w:sz w:val="24"/>
          <w:szCs w:val="24"/>
        </w:rPr>
        <w:t>【邮享分】</w:t>
      </w:r>
      <w:r>
        <w:rPr>
          <w:sz w:val="24"/>
          <w:szCs w:val="24"/>
        </w:rPr>
        <w:t>&gt;</w:t>
      </w:r>
      <w:r>
        <w:rPr>
          <w:sz w:val="24"/>
          <w:szCs w:val="24"/>
        </w:rPr>
        <w:t>【数币】</w:t>
      </w:r>
      <w:r>
        <w:rPr>
          <w:sz w:val="24"/>
          <w:szCs w:val="24"/>
        </w:rPr>
        <w:t>&gt;</w:t>
      </w:r>
      <w:r>
        <w:rPr>
          <w:sz w:val="24"/>
          <w:szCs w:val="24"/>
        </w:rPr>
        <w:t>【现金理财】。</w:t>
      </w:r>
      <w:r>
        <w:rPr>
          <w:rFonts w:hint="eastAsia"/>
          <w:sz w:val="24"/>
          <w:szCs w:val="24"/>
        </w:rPr>
        <w:t>若客户已办理产品，则不在轮播内展示。</w:t>
      </w:r>
    </w:p>
    <w:p w14:paraId="742B3851" w14:textId="77777777" w:rsidR="0013061D" w:rsidRDefault="0013061D"/>
    <w:p w14:paraId="391C7C74" w14:textId="77777777" w:rsidR="0013061D" w:rsidRDefault="003B1A6E">
      <w:pPr>
        <w:pStyle w:val="a4"/>
        <w:spacing w:line="360" w:lineRule="auto"/>
        <w:ind w:firstLineChars="0" w:firstLine="0"/>
      </w:pPr>
      <w:r>
        <w:rPr>
          <w:noProof/>
        </w:rPr>
        <w:lastRenderedPageBreak/>
        <w:drawing>
          <wp:inline distT="0" distB="0" distL="0" distR="0" wp14:anchorId="2CE27885" wp14:editId="07365B4A">
            <wp:extent cx="5274310" cy="298577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
                    <a:stretch>
                      <a:fillRect/>
                    </a:stretch>
                  </pic:blipFill>
                  <pic:spPr>
                    <a:xfrm>
                      <a:off x="0" y="0"/>
                      <a:ext cx="5274310" cy="2985770"/>
                    </a:xfrm>
                    <a:prstGeom prst="rect">
                      <a:avLst/>
                    </a:prstGeom>
                  </pic:spPr>
                </pic:pic>
              </a:graphicData>
            </a:graphic>
          </wp:inline>
        </w:drawing>
      </w:r>
    </w:p>
    <w:p w14:paraId="14DF3FE4" w14:textId="77777777" w:rsidR="0013061D" w:rsidRDefault="003B1A6E">
      <w:pPr>
        <w:ind w:firstLine="420"/>
      </w:pPr>
      <w:r>
        <w:rPr>
          <w:rFonts w:hint="eastAsia"/>
        </w:rPr>
        <w:t>3</w:t>
      </w:r>
      <w:r>
        <w:t>.</w:t>
      </w:r>
      <w:r>
        <w:rPr>
          <w:rFonts w:hint="eastAsia"/>
        </w:rPr>
        <w:t>点击推荐产品轮播卡片内的查看营销活动按钮将展示由</w:t>
      </w:r>
      <w:r>
        <w:rPr>
          <w:rFonts w:hint="eastAsia"/>
        </w:rPr>
        <w:t>CRM</w:t>
      </w:r>
      <w:r>
        <w:rPr>
          <w:rFonts w:hint="eastAsia"/>
        </w:rPr>
        <w:t>配置的营销话术及宣传海报，点击成功办理或不感兴趣将营销结果上传至</w:t>
      </w:r>
      <w:r>
        <w:rPr>
          <w:rFonts w:hint="eastAsia"/>
        </w:rPr>
        <w:t>CRM</w:t>
      </w:r>
      <w:r>
        <w:rPr>
          <w:rFonts w:hint="eastAsia"/>
        </w:rPr>
        <w:t>，同一客户只可营销一次。</w:t>
      </w:r>
    </w:p>
    <w:p w14:paraId="53A2C7D2" w14:textId="77777777" w:rsidR="0013061D" w:rsidRDefault="003B1A6E">
      <w:r>
        <w:rPr>
          <w:noProof/>
        </w:rPr>
        <w:drawing>
          <wp:inline distT="0" distB="0" distL="0" distR="0" wp14:anchorId="4B58D89C" wp14:editId="2A7AB163">
            <wp:extent cx="5274310" cy="3102610"/>
            <wp:effectExtent l="0" t="0" r="254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4310" cy="3102610"/>
                    </a:xfrm>
                    <a:prstGeom prst="rect">
                      <a:avLst/>
                    </a:prstGeom>
                    <a:noFill/>
                    <a:ln>
                      <a:noFill/>
                    </a:ln>
                  </pic:spPr>
                </pic:pic>
              </a:graphicData>
            </a:graphic>
          </wp:inline>
        </w:drawing>
      </w:r>
    </w:p>
    <w:p w14:paraId="26D8B3C2" w14:textId="77777777" w:rsidR="0013061D" w:rsidRDefault="0013061D"/>
    <w:p w14:paraId="6274E59A" w14:textId="77777777" w:rsidR="0013061D" w:rsidRDefault="0013061D"/>
    <w:p w14:paraId="399933C4" w14:textId="77777777" w:rsidR="0013061D" w:rsidRDefault="0013061D"/>
    <w:p w14:paraId="4563B27B" w14:textId="77777777" w:rsidR="0013061D" w:rsidRDefault="0013061D">
      <w:pPr>
        <w:rPr>
          <w:lang w:eastAsia="zh-Hans"/>
        </w:rPr>
      </w:pPr>
    </w:p>
    <w:p w14:paraId="1CC2EF14" w14:textId="77777777" w:rsidR="0013061D" w:rsidRDefault="003B1A6E">
      <w:pPr>
        <w:pStyle w:val="3"/>
      </w:pPr>
      <w:bookmarkStart w:id="335" w:name="_Toc196225726"/>
      <w:r>
        <w:rPr>
          <w:rFonts w:hint="eastAsia"/>
        </w:rPr>
        <w:t>注意事项</w:t>
      </w:r>
      <w:bookmarkEnd w:id="335"/>
    </w:p>
    <w:p w14:paraId="7D5A964C"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hint="eastAsia"/>
          <w:sz w:val="24"/>
          <w:lang w:eastAsia="zh-Hans"/>
        </w:rPr>
        <w:t>新版客户视图仅会在试点机构内展示，其他机构仍展示原客户视图</w:t>
      </w:r>
    </w:p>
    <w:p w14:paraId="1744DF1E" w14:textId="77777777" w:rsidR="0013061D" w:rsidRDefault="003B1A6E">
      <w:pPr>
        <w:pStyle w:val="2"/>
      </w:pPr>
      <w:bookmarkStart w:id="336" w:name="_Toc196225727"/>
      <w:bookmarkEnd w:id="331"/>
      <w:r>
        <w:rPr>
          <w:rFonts w:hint="eastAsia"/>
        </w:rPr>
        <w:lastRenderedPageBreak/>
        <w:t>取号服务</w:t>
      </w:r>
      <w:bookmarkEnd w:id="336"/>
    </w:p>
    <w:p w14:paraId="48303EF7" w14:textId="77777777" w:rsidR="0013061D" w:rsidRDefault="003B1A6E">
      <w:pPr>
        <w:pStyle w:val="3"/>
      </w:pPr>
      <w:bookmarkStart w:id="337" w:name="_Toc196225728"/>
      <w:r>
        <w:rPr>
          <w:rFonts w:hint="eastAsia"/>
        </w:rPr>
        <w:t>功能描述</w:t>
      </w:r>
      <w:bookmarkEnd w:id="337"/>
    </w:p>
    <w:p w14:paraId="7DEC64FD" w14:textId="77777777" w:rsidR="0013061D" w:rsidRDefault="003B1A6E">
      <w:pPr>
        <w:rPr>
          <w:rFonts w:ascii="宋体" w:cs="宋体"/>
          <w:color w:val="000000"/>
          <w:sz w:val="24"/>
        </w:rPr>
      </w:pPr>
      <w:r>
        <w:rPr>
          <w:rFonts w:ascii="宋体" w:hAnsi="宋体" w:cs="微软雅黑" w:hint="eastAsia"/>
          <w:sz w:val="24"/>
          <w:szCs w:val="24"/>
        </w:rPr>
        <w:t>取号服务包括了身份证取号，银行卡取号等多种取号方式，用户取号后，会展示在首页左侧的排队客户中</w:t>
      </w:r>
    </w:p>
    <w:p w14:paraId="70EB4740" w14:textId="77777777" w:rsidR="0013061D" w:rsidRDefault="003B1A6E">
      <w:pPr>
        <w:pStyle w:val="3"/>
      </w:pPr>
      <w:bookmarkStart w:id="338" w:name="_Toc196225729"/>
      <w:r>
        <w:rPr>
          <w:rFonts w:hint="eastAsia"/>
        </w:rPr>
        <w:t>操作权限</w:t>
      </w:r>
      <w:bookmarkEnd w:id="338"/>
    </w:p>
    <w:p w14:paraId="0D196082"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使用机构</w:t>
      </w:r>
    </w:p>
    <w:p w14:paraId="21981141"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代理营业机构、邮储银行（合作支行）</w:t>
      </w:r>
    </w:p>
    <w:p w14:paraId="61DA9CAA"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操作权限及授权</w:t>
      </w:r>
    </w:p>
    <w:p w14:paraId="1AB90C7D" w14:textId="77777777" w:rsidR="0013061D" w:rsidRDefault="003B1A6E">
      <w:pPr>
        <w:pStyle w:val="index61"/>
        <w:ind w:leftChars="0" w:left="0"/>
      </w:pPr>
      <w:r>
        <w:rPr>
          <w:rFonts w:hint="eastAsia"/>
        </w:rPr>
        <w:t>试点地区员工登录</w:t>
      </w:r>
      <w:r>
        <w:t>邮</w:t>
      </w:r>
      <w:r>
        <w:t>e</w:t>
      </w:r>
      <w:r>
        <w:t>通厅堂服务</w:t>
      </w:r>
    </w:p>
    <w:p w14:paraId="4820CC02" w14:textId="77777777" w:rsidR="0013061D" w:rsidRDefault="003B1A6E">
      <w:pPr>
        <w:numPr>
          <w:ilvl w:val="0"/>
          <w:numId w:val="4"/>
        </w:numPr>
        <w:tabs>
          <w:tab w:val="left" w:pos="420"/>
        </w:tabs>
        <w:ind w:left="840"/>
        <w:jc w:val="left"/>
        <w:rPr>
          <w:rFonts w:ascii="宋体" w:hAnsi="宋体" w:cs="宋体" w:hint="eastAsia"/>
          <w:sz w:val="24"/>
          <w:szCs w:val="24"/>
        </w:rPr>
      </w:pPr>
      <w:r>
        <w:rPr>
          <w:rFonts w:ascii="宋体" w:hAnsi="宋体" w:cs="宋体" w:hint="eastAsia"/>
          <w:sz w:val="24"/>
          <w:szCs w:val="24"/>
        </w:rPr>
        <w:t>操作范围</w:t>
      </w:r>
    </w:p>
    <w:p w14:paraId="2D3F5633"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试点地区</w:t>
      </w:r>
    </w:p>
    <w:p w14:paraId="71DAA476" w14:textId="77777777" w:rsidR="0013061D" w:rsidRDefault="003B1A6E">
      <w:pPr>
        <w:pStyle w:val="3"/>
      </w:pPr>
      <w:bookmarkStart w:id="339" w:name="_Toc196225730"/>
      <w:r>
        <w:rPr>
          <w:rFonts w:hint="eastAsia"/>
        </w:rPr>
        <w:t>操作流程</w:t>
      </w:r>
      <w:bookmarkEnd w:id="339"/>
    </w:p>
    <w:p w14:paraId="6BE43D13" w14:textId="77777777" w:rsidR="0013061D" w:rsidRDefault="0013061D">
      <w:pPr>
        <w:pStyle w:val="20"/>
        <w:ind w:leftChars="0" w:left="0" w:firstLineChars="0" w:firstLine="0"/>
      </w:pPr>
    </w:p>
    <w:p w14:paraId="2E07E5A2" w14:textId="77777777" w:rsidR="0013061D" w:rsidRDefault="003B1A6E">
      <w:pPr>
        <w:pStyle w:val="20"/>
        <w:ind w:leftChars="0" w:left="0" w:firstLineChars="0" w:firstLine="0"/>
        <w:rPr>
          <w:rFonts w:eastAsia="仿宋_GB2312"/>
        </w:rPr>
      </w:pPr>
      <w:r>
        <w:rPr>
          <w:rFonts w:ascii="仿宋_GB2312" w:eastAsia="仿宋_GB2312" w:hAnsi="仿宋_GB2312" w:cs="仿宋_GB2312" w:hint="eastAsia"/>
          <w:sz w:val="30"/>
          <w:szCs w:val="30"/>
        </w:rPr>
        <w:t>1.点击取号服务</w:t>
      </w:r>
    </w:p>
    <w:p w14:paraId="000148B4" w14:textId="77777777" w:rsidR="0013061D" w:rsidRDefault="003B1A6E">
      <w:pPr>
        <w:pStyle w:val="20"/>
        <w:ind w:leftChars="0" w:left="0" w:firstLineChars="0" w:firstLine="0"/>
      </w:pPr>
      <w:r>
        <w:rPr>
          <w:noProof/>
        </w:rPr>
        <w:drawing>
          <wp:inline distT="0" distB="0" distL="114300" distR="114300" wp14:anchorId="3FF3FF34" wp14:editId="0E92385F">
            <wp:extent cx="5270500" cy="3162300"/>
            <wp:effectExtent l="0" t="0" r="0" b="0"/>
            <wp:docPr id="19" name="图片 19" descr="Screenshot_20240927_140223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Screenshot_20240927_140223_com.psbc.universal"/>
                    <pic:cNvPicPr>
                      <a:picLocks noChangeAspect="1"/>
                    </pic:cNvPicPr>
                  </pic:nvPicPr>
                  <pic:blipFill>
                    <a:blip r:embed="rId60"/>
                    <a:stretch>
                      <a:fillRect/>
                    </a:stretch>
                  </pic:blipFill>
                  <pic:spPr>
                    <a:xfrm>
                      <a:off x="0" y="0"/>
                      <a:ext cx="5270500" cy="3162300"/>
                    </a:xfrm>
                    <a:prstGeom prst="rect">
                      <a:avLst/>
                    </a:prstGeom>
                  </pic:spPr>
                </pic:pic>
              </a:graphicData>
            </a:graphic>
          </wp:inline>
        </w:drawing>
      </w:r>
    </w:p>
    <w:p w14:paraId="4C4ED47E" w14:textId="77777777" w:rsidR="0013061D" w:rsidRDefault="003B1A6E">
      <w:pPr>
        <w:pStyle w:val="a4"/>
        <w:ind w:firstLineChars="0" w:firstLine="0"/>
      </w:pPr>
      <w:r>
        <w:rPr>
          <w:rFonts w:ascii="仿宋_GB2312" w:hAnsi="仿宋_GB2312" w:cs="仿宋_GB2312" w:hint="eastAsia"/>
          <w:szCs w:val="30"/>
        </w:rPr>
        <w:t>2.选择取号类型，取号成功后返回首页可查看排队客户列表</w:t>
      </w:r>
    </w:p>
    <w:p w14:paraId="073ABAF9" w14:textId="77777777" w:rsidR="0013061D" w:rsidRDefault="003B1A6E">
      <w:pPr>
        <w:pStyle w:val="20"/>
        <w:ind w:leftChars="0" w:left="0" w:firstLineChars="0" w:firstLine="0"/>
      </w:pPr>
      <w:r>
        <w:rPr>
          <w:noProof/>
        </w:rPr>
        <w:lastRenderedPageBreak/>
        <w:drawing>
          <wp:inline distT="0" distB="0" distL="114300" distR="114300" wp14:anchorId="1A895D1F" wp14:editId="22C6221D">
            <wp:extent cx="5257800" cy="3154680"/>
            <wp:effectExtent l="0" t="0" r="0" b="20320"/>
            <wp:docPr id="54" name="图片 54" descr="Screenshot_20240822_142606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Screenshot_20240822_142606_com.psbc.universal"/>
                    <pic:cNvPicPr>
                      <a:picLocks noChangeAspect="1"/>
                    </pic:cNvPicPr>
                  </pic:nvPicPr>
                  <pic:blipFill>
                    <a:blip r:embed="rId61"/>
                    <a:stretch>
                      <a:fillRect/>
                    </a:stretch>
                  </pic:blipFill>
                  <pic:spPr>
                    <a:xfrm>
                      <a:off x="0" y="0"/>
                      <a:ext cx="5257800" cy="3154680"/>
                    </a:xfrm>
                    <a:prstGeom prst="rect">
                      <a:avLst/>
                    </a:prstGeom>
                    <a:noFill/>
                    <a:ln w="9525" cap="flat" cmpd="sng">
                      <a:noFill/>
                      <a:prstDash val="solid"/>
                      <a:miter/>
                    </a:ln>
                  </pic:spPr>
                </pic:pic>
              </a:graphicData>
            </a:graphic>
          </wp:inline>
        </w:drawing>
      </w:r>
    </w:p>
    <w:p w14:paraId="73239196" w14:textId="77777777" w:rsidR="0013061D" w:rsidRPr="00DC0CA1" w:rsidRDefault="003B1A6E" w:rsidP="00DC0CA1">
      <w:pPr>
        <w:pStyle w:val="a4"/>
        <w:ind w:firstLineChars="0" w:firstLine="0"/>
      </w:pPr>
      <w:r>
        <w:rPr>
          <w:rFonts w:hint="eastAsia"/>
        </w:rPr>
        <w:t>3</w:t>
      </w:r>
      <w:r>
        <w:t>.</w:t>
      </w:r>
      <w:r>
        <w:rPr>
          <w:rFonts w:hint="eastAsia"/>
        </w:rPr>
        <w:t>点击排队列表的客户，右侧展示该客户详细信息</w:t>
      </w:r>
    </w:p>
    <w:p w14:paraId="36950AFF" w14:textId="77777777" w:rsidR="0013061D" w:rsidRDefault="003B1A6E">
      <w:r>
        <w:rPr>
          <w:noProof/>
        </w:rPr>
        <w:drawing>
          <wp:inline distT="0" distB="0" distL="114300" distR="114300" wp14:anchorId="261780B0" wp14:editId="6EB0A4B8">
            <wp:extent cx="5257800" cy="3154680"/>
            <wp:effectExtent l="0" t="0" r="0" b="20320"/>
            <wp:docPr id="58" name="图片 58" descr="Screenshot_20240822_14261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Screenshot_20240822_142611_com.psbc.universal"/>
                    <pic:cNvPicPr>
                      <a:picLocks noChangeAspect="1"/>
                    </pic:cNvPicPr>
                  </pic:nvPicPr>
                  <pic:blipFill>
                    <a:blip r:embed="rId62"/>
                    <a:stretch>
                      <a:fillRect/>
                    </a:stretch>
                  </pic:blipFill>
                  <pic:spPr>
                    <a:xfrm>
                      <a:off x="0" y="0"/>
                      <a:ext cx="5257800" cy="3154680"/>
                    </a:xfrm>
                    <a:prstGeom prst="rect">
                      <a:avLst/>
                    </a:prstGeom>
                    <a:noFill/>
                    <a:ln w="9525" cap="flat" cmpd="sng">
                      <a:noFill/>
                      <a:prstDash val="solid"/>
                      <a:miter/>
                    </a:ln>
                  </pic:spPr>
                </pic:pic>
              </a:graphicData>
            </a:graphic>
          </wp:inline>
        </w:drawing>
      </w:r>
    </w:p>
    <w:p w14:paraId="0ED3BADF" w14:textId="77777777" w:rsidR="0013061D" w:rsidRDefault="0013061D">
      <w:pPr>
        <w:pStyle w:val="a4"/>
        <w:ind w:firstLineChars="0" w:firstLine="0"/>
      </w:pPr>
    </w:p>
    <w:p w14:paraId="6BB4B581" w14:textId="77777777" w:rsidR="0013061D" w:rsidRDefault="003B1A6E">
      <w:pPr>
        <w:pStyle w:val="3"/>
      </w:pPr>
      <w:bookmarkStart w:id="340" w:name="_Toc196225731"/>
      <w:r>
        <w:rPr>
          <w:rFonts w:hint="eastAsia"/>
        </w:rPr>
        <w:t>注意事项</w:t>
      </w:r>
      <w:bookmarkEnd w:id="340"/>
    </w:p>
    <w:p w14:paraId="0EA4146C" w14:textId="77777777" w:rsidR="0013061D" w:rsidRDefault="003B1A6E">
      <w:pPr>
        <w:pStyle w:val="a4"/>
        <w:spacing w:line="360" w:lineRule="auto"/>
        <w:ind w:firstLine="480"/>
        <w:rPr>
          <w:rFonts w:ascii="宋体" w:eastAsia="宋体" w:hAnsi="宋体" w:hint="eastAsia"/>
          <w:szCs w:val="30"/>
        </w:rPr>
      </w:pPr>
      <w:r>
        <w:rPr>
          <w:rFonts w:ascii="宋体" w:eastAsia="宋体" w:hAnsi="宋体" w:cs="宋体" w:hint="eastAsia"/>
          <w:sz w:val="24"/>
        </w:rPr>
        <w:t>无</w:t>
      </w:r>
    </w:p>
    <w:p w14:paraId="47B01EC4" w14:textId="77777777" w:rsidR="0013061D" w:rsidRDefault="003B1A6E">
      <w:pPr>
        <w:pStyle w:val="2"/>
      </w:pPr>
      <w:bookmarkStart w:id="341" w:name="_Toc196225732"/>
      <w:r>
        <w:rPr>
          <w:rFonts w:hint="eastAsia"/>
          <w:lang w:eastAsia="zh-Hans"/>
        </w:rPr>
        <w:lastRenderedPageBreak/>
        <w:t>账实核对</w:t>
      </w:r>
      <w:bookmarkEnd w:id="341"/>
    </w:p>
    <w:p w14:paraId="4A99337F" w14:textId="77777777" w:rsidR="0013061D" w:rsidRDefault="003B1A6E">
      <w:pPr>
        <w:pStyle w:val="3"/>
      </w:pPr>
      <w:bookmarkStart w:id="342" w:name="_Toc196225733"/>
      <w:r>
        <w:rPr>
          <w:rFonts w:hint="eastAsia"/>
        </w:rPr>
        <w:t>功能描述</w:t>
      </w:r>
      <w:bookmarkEnd w:id="342"/>
    </w:p>
    <w:p w14:paraId="7259775C" w14:textId="77777777" w:rsidR="0013061D" w:rsidRDefault="003B1A6E">
      <w:pPr>
        <w:pStyle w:val="12"/>
        <w:spacing w:line="360" w:lineRule="auto"/>
        <w:ind w:left="420" w:firstLineChars="200" w:firstLine="480"/>
        <w:rPr>
          <w:rFonts w:ascii="宋体" w:hAnsi="宋体" w:cs="宋体" w:hint="eastAsia"/>
          <w:sz w:val="24"/>
        </w:rPr>
      </w:pPr>
      <w:r>
        <w:rPr>
          <w:rFonts w:ascii="宋体" w:hAnsi="宋体" w:cs="宋体" w:hint="eastAsia"/>
          <w:sz w:val="24"/>
        </w:rPr>
        <w:t>网点负责人网点账实核对结果录入，功能比照统一柜面端网点账实核对交易。界面在移动展业实现，后台逻辑由传统渠道开发。增加拍照功能，交易提交前必须拍照，提交成功后将影像上传保存于现金凭证系统。</w:t>
      </w:r>
    </w:p>
    <w:p w14:paraId="6D44F7A9" w14:textId="77777777" w:rsidR="0013061D" w:rsidRDefault="0013061D">
      <w:pPr>
        <w:spacing w:line="20" w:lineRule="atLeast"/>
        <w:ind w:firstLineChars="200" w:firstLine="420"/>
        <w:rPr>
          <w:rFonts w:ascii="宋体" w:cs="宋体"/>
        </w:rPr>
      </w:pPr>
    </w:p>
    <w:p w14:paraId="09DDF653" w14:textId="77777777" w:rsidR="0013061D" w:rsidRDefault="003B1A6E">
      <w:pPr>
        <w:pStyle w:val="3"/>
      </w:pPr>
      <w:bookmarkStart w:id="343" w:name="_Toc196225734"/>
      <w:r>
        <w:rPr>
          <w:rFonts w:hint="eastAsia"/>
        </w:rPr>
        <w:t>操作权限</w:t>
      </w:r>
      <w:bookmarkEnd w:id="343"/>
    </w:p>
    <w:p w14:paraId="233F7F3C"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交易使用机构</w:t>
      </w:r>
    </w:p>
    <w:p w14:paraId="5600D34C" w14:textId="77777777" w:rsidR="0013061D" w:rsidRDefault="003B1A6E">
      <w:pPr>
        <w:tabs>
          <w:tab w:val="left" w:pos="420"/>
        </w:tabs>
        <w:jc w:val="left"/>
        <w:rPr>
          <w:rFonts w:ascii="宋体" w:hAnsi="宋体" w:cs="宋体" w:hint="eastAsia"/>
          <w:sz w:val="24"/>
          <w:szCs w:val="24"/>
        </w:rPr>
      </w:pPr>
      <w:r>
        <w:rPr>
          <w:rFonts w:ascii="宋体" w:hAnsi="宋体" w:cs="宋体" w:hint="eastAsia"/>
          <w:sz w:val="24"/>
          <w:szCs w:val="24"/>
        </w:rPr>
        <w:tab/>
      </w:r>
      <w:r>
        <w:rPr>
          <w:rFonts w:ascii="宋体" w:hAnsi="宋体" w:cs="宋体" w:hint="eastAsia"/>
          <w:sz w:val="24"/>
          <w:szCs w:val="24"/>
        </w:rPr>
        <w:tab/>
        <w:t>试点机构</w:t>
      </w:r>
    </w:p>
    <w:p w14:paraId="78B6F4C8"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操作权限及授权</w:t>
      </w:r>
    </w:p>
    <w:p w14:paraId="1DD98542" w14:textId="77777777" w:rsidR="0013061D" w:rsidRDefault="003B1A6E">
      <w:pPr>
        <w:tabs>
          <w:tab w:val="left" w:pos="420"/>
        </w:tabs>
        <w:ind w:leftChars="200" w:left="420" w:firstLine="420"/>
        <w:jc w:val="left"/>
        <w:rPr>
          <w:rFonts w:ascii="宋体" w:hAnsi="宋体" w:cs="宋体" w:hint="eastAsia"/>
          <w:sz w:val="24"/>
          <w:szCs w:val="24"/>
          <w:lang w:eastAsia="zh-Hans"/>
        </w:rPr>
      </w:pPr>
      <w:r>
        <w:rPr>
          <w:rFonts w:ascii="宋体" w:hAnsi="宋体" w:cs="宋体" w:hint="eastAsia"/>
          <w:sz w:val="24"/>
          <w:szCs w:val="24"/>
        </w:rPr>
        <w:t>操作人员身份:</w:t>
      </w:r>
      <w:r>
        <w:rPr>
          <w:rFonts w:ascii="宋体" w:cs="宋体" w:hint="eastAsia"/>
          <w:sz w:val="24"/>
        </w:rPr>
        <w:t xml:space="preserve"> </w:t>
      </w:r>
      <w:r>
        <w:rPr>
          <w:rFonts w:ascii="宋体" w:cs="宋体" w:hint="eastAsia"/>
          <w:sz w:val="24"/>
          <w:lang w:eastAsia="zh-Hans"/>
        </w:rPr>
        <w:t>支行长</w:t>
      </w:r>
    </w:p>
    <w:p w14:paraId="3CD9FE55" w14:textId="77777777" w:rsidR="0013061D" w:rsidRDefault="003B1A6E">
      <w:pPr>
        <w:tabs>
          <w:tab w:val="left" w:pos="420"/>
        </w:tabs>
        <w:ind w:leftChars="200" w:left="420" w:firstLine="420"/>
        <w:jc w:val="left"/>
        <w:rPr>
          <w:rFonts w:ascii="宋体" w:hAnsi="宋体" w:cs="宋体" w:hint="eastAsia"/>
          <w:sz w:val="24"/>
          <w:szCs w:val="24"/>
        </w:rPr>
      </w:pPr>
      <w:r>
        <w:rPr>
          <w:rFonts w:ascii="宋体" w:hAnsi="宋体" w:cs="宋体" w:hint="eastAsia"/>
          <w:sz w:val="24"/>
          <w:szCs w:val="24"/>
        </w:rPr>
        <w:t>其它特殊授权:无</w:t>
      </w:r>
    </w:p>
    <w:p w14:paraId="11FED60D" w14:textId="77777777" w:rsidR="0013061D" w:rsidRDefault="003B1A6E">
      <w:pPr>
        <w:numPr>
          <w:ilvl w:val="0"/>
          <w:numId w:val="2"/>
        </w:numPr>
        <w:tabs>
          <w:tab w:val="left" w:pos="420"/>
        </w:tabs>
        <w:jc w:val="left"/>
        <w:rPr>
          <w:rFonts w:ascii="宋体" w:hAnsi="宋体" w:cs="宋体" w:hint="eastAsia"/>
          <w:sz w:val="24"/>
          <w:szCs w:val="24"/>
        </w:rPr>
      </w:pPr>
      <w:r>
        <w:rPr>
          <w:rFonts w:ascii="宋体" w:hAnsi="宋体" w:cs="宋体" w:hint="eastAsia"/>
          <w:sz w:val="24"/>
          <w:szCs w:val="24"/>
        </w:rPr>
        <w:t>操作范围</w:t>
      </w:r>
    </w:p>
    <w:p w14:paraId="78667C06" w14:textId="77777777" w:rsidR="0013061D" w:rsidRDefault="003B1A6E">
      <w:pPr>
        <w:tabs>
          <w:tab w:val="left" w:pos="420"/>
        </w:tabs>
        <w:ind w:leftChars="200" w:left="420"/>
        <w:jc w:val="left"/>
        <w:rPr>
          <w:rFonts w:ascii="宋体" w:hAnsi="宋体" w:cs="宋体" w:hint="eastAsia"/>
          <w:sz w:val="24"/>
          <w:szCs w:val="24"/>
          <w:lang w:eastAsia="zh-Hans"/>
        </w:rPr>
      </w:pPr>
      <w:r>
        <w:rPr>
          <w:rFonts w:ascii="宋体" w:hAnsi="宋体" w:cs="宋体" w:hint="eastAsia"/>
          <w:sz w:val="24"/>
          <w:szCs w:val="24"/>
        </w:rPr>
        <w:tab/>
      </w:r>
      <w:r>
        <w:rPr>
          <w:rFonts w:ascii="宋体" w:hAnsi="宋体" w:cs="宋体" w:hint="eastAsia"/>
          <w:sz w:val="24"/>
          <w:szCs w:val="24"/>
          <w:lang w:eastAsia="zh-Hans"/>
        </w:rPr>
        <w:t>试点机构范围内，试点范围可由管理端配置</w:t>
      </w:r>
    </w:p>
    <w:p w14:paraId="0EB0E114" w14:textId="77777777" w:rsidR="0013061D" w:rsidRDefault="003B1A6E">
      <w:pPr>
        <w:pStyle w:val="3"/>
      </w:pPr>
      <w:bookmarkStart w:id="344" w:name="_Toc196225735"/>
      <w:r>
        <w:rPr>
          <w:rFonts w:hint="eastAsia"/>
        </w:rPr>
        <w:t>操作流程</w:t>
      </w:r>
      <w:bookmarkEnd w:id="344"/>
    </w:p>
    <w:p w14:paraId="32B76926" w14:textId="77777777" w:rsidR="0013061D" w:rsidRDefault="003B1A6E">
      <w:pPr>
        <w:ind w:firstLine="480"/>
      </w:pPr>
      <w:r>
        <w:rPr>
          <w:rFonts w:hint="eastAsia"/>
        </w:rPr>
        <w:t>1</w:t>
      </w:r>
      <w:r>
        <w:t>.</w:t>
      </w:r>
      <w:r>
        <w:rPr>
          <w:rFonts w:hint="eastAsia"/>
        </w:rPr>
        <w:t>登录邮</w:t>
      </w:r>
      <w:r>
        <w:rPr>
          <w:rFonts w:hint="eastAsia"/>
        </w:rPr>
        <w:t>e</w:t>
      </w:r>
      <w:r>
        <w:rPr>
          <w:rFonts w:hint="eastAsia"/>
        </w:rPr>
        <w:t>通</w:t>
      </w:r>
      <w:r>
        <w:rPr>
          <w:rFonts w:hint="eastAsia"/>
          <w:lang w:eastAsia="zh-Hans"/>
        </w:rPr>
        <w:t>支行长账号</w:t>
      </w:r>
      <w:r>
        <w:rPr>
          <w:rFonts w:hint="eastAsia"/>
        </w:rPr>
        <w:t>，进入厅堂服务。</w:t>
      </w:r>
      <w:r>
        <w:rPr>
          <w:rFonts w:hint="eastAsia"/>
          <w:lang w:eastAsia="zh-Hans"/>
        </w:rPr>
        <w:t>进入账实核对交易</w:t>
      </w:r>
      <w:r>
        <w:rPr>
          <w:rFonts w:hint="eastAsia"/>
        </w:rPr>
        <w:t>。</w:t>
      </w:r>
    </w:p>
    <w:p w14:paraId="4149A914" w14:textId="77777777" w:rsidR="0013061D" w:rsidRDefault="003B1A6E">
      <w:pPr>
        <w:pStyle w:val="a4"/>
        <w:spacing w:line="360" w:lineRule="auto"/>
        <w:ind w:firstLineChars="0" w:firstLine="0"/>
        <w:rPr>
          <w:rFonts w:ascii="宋体" w:eastAsia="宋体" w:hAnsi="宋体" w:cs="宋体" w:hint="eastAsia"/>
          <w:sz w:val="24"/>
        </w:rPr>
      </w:pPr>
      <w:r>
        <w:rPr>
          <w:rFonts w:ascii="宋体" w:eastAsia="宋体" w:hAnsi="宋体" w:cs="宋体"/>
          <w:noProof/>
          <w:sz w:val="24"/>
        </w:rPr>
        <w:drawing>
          <wp:inline distT="0" distB="0" distL="114300" distR="114300" wp14:anchorId="09AC1D4F" wp14:editId="2AED19EC">
            <wp:extent cx="5257800" cy="3154680"/>
            <wp:effectExtent l="0" t="0" r="0" b="20320"/>
            <wp:docPr id="78" name="图片 78" descr="Screenshot_20250421_145954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Screenshot_20250421_145954_com.psbc.universal"/>
                    <pic:cNvPicPr>
                      <a:picLocks noChangeAspect="1"/>
                    </pic:cNvPicPr>
                  </pic:nvPicPr>
                  <pic:blipFill>
                    <a:blip r:embed="rId158"/>
                    <a:stretch>
                      <a:fillRect/>
                    </a:stretch>
                  </pic:blipFill>
                  <pic:spPr>
                    <a:xfrm>
                      <a:off x="0" y="0"/>
                      <a:ext cx="5257800" cy="3154680"/>
                    </a:xfrm>
                    <a:prstGeom prst="rect">
                      <a:avLst/>
                    </a:prstGeom>
                  </pic:spPr>
                </pic:pic>
              </a:graphicData>
            </a:graphic>
          </wp:inline>
        </w:drawing>
      </w:r>
    </w:p>
    <w:p w14:paraId="41E828AD" w14:textId="77777777" w:rsidR="0013061D" w:rsidRDefault="003B1A6E">
      <w:pPr>
        <w:ind w:firstLine="420"/>
      </w:pPr>
      <w:r>
        <w:t>2.</w:t>
      </w:r>
      <w:r>
        <w:rPr>
          <w:rFonts w:hint="eastAsia"/>
          <w:lang w:eastAsia="zh-Hans"/>
        </w:rPr>
        <w:t>选择事项</w:t>
      </w:r>
      <w:r>
        <w:rPr>
          <w:lang w:eastAsia="zh-Hans"/>
        </w:rPr>
        <w:t>，</w:t>
      </w:r>
      <w:r>
        <w:rPr>
          <w:rFonts w:hint="eastAsia"/>
          <w:lang w:eastAsia="zh-Hans"/>
        </w:rPr>
        <w:t>填下面对应的表单数据</w:t>
      </w:r>
      <w:r>
        <w:rPr>
          <w:rFonts w:hint="eastAsia"/>
          <w:sz w:val="24"/>
          <w:szCs w:val="24"/>
        </w:rPr>
        <w:t>。</w:t>
      </w:r>
    </w:p>
    <w:p w14:paraId="026D4879" w14:textId="77777777" w:rsidR="0013061D" w:rsidRDefault="0013061D"/>
    <w:p w14:paraId="3581F258" w14:textId="77777777" w:rsidR="0013061D" w:rsidRDefault="003B1A6E">
      <w:pPr>
        <w:pStyle w:val="a4"/>
        <w:spacing w:line="360" w:lineRule="auto"/>
        <w:ind w:firstLineChars="0" w:firstLine="0"/>
      </w:pPr>
      <w:r>
        <w:rPr>
          <w:noProof/>
        </w:rPr>
        <w:drawing>
          <wp:inline distT="0" distB="0" distL="114300" distR="114300" wp14:anchorId="65082B61" wp14:editId="05750E5F">
            <wp:extent cx="5257800" cy="3154680"/>
            <wp:effectExtent l="0" t="0" r="0" b="20320"/>
            <wp:docPr id="79" name="图片 79" descr="Screenshot_20250421_150002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Screenshot_20250421_150002_com.psbc.universal"/>
                    <pic:cNvPicPr>
                      <a:picLocks noChangeAspect="1"/>
                    </pic:cNvPicPr>
                  </pic:nvPicPr>
                  <pic:blipFill>
                    <a:blip r:embed="rId159"/>
                    <a:stretch>
                      <a:fillRect/>
                    </a:stretch>
                  </pic:blipFill>
                  <pic:spPr>
                    <a:xfrm>
                      <a:off x="0" y="0"/>
                      <a:ext cx="5257800" cy="3154680"/>
                    </a:xfrm>
                    <a:prstGeom prst="rect">
                      <a:avLst/>
                    </a:prstGeom>
                  </pic:spPr>
                </pic:pic>
              </a:graphicData>
            </a:graphic>
          </wp:inline>
        </w:drawing>
      </w:r>
    </w:p>
    <w:p w14:paraId="553AF023" w14:textId="77777777" w:rsidR="0013061D" w:rsidRDefault="003B1A6E">
      <w:pPr>
        <w:ind w:firstLine="420"/>
      </w:pPr>
      <w:r>
        <w:rPr>
          <w:rFonts w:hint="eastAsia"/>
        </w:rPr>
        <w:t>3</w:t>
      </w:r>
      <w:r>
        <w:t>.</w:t>
      </w:r>
      <w:r>
        <w:rPr>
          <w:rFonts w:hint="eastAsia"/>
          <w:lang w:eastAsia="zh-Hans"/>
        </w:rPr>
        <w:t>影像拍照之后点击提交</w:t>
      </w:r>
      <w:r>
        <w:rPr>
          <w:lang w:eastAsia="zh-Hans"/>
        </w:rPr>
        <w:t>，</w:t>
      </w:r>
      <w:r>
        <w:rPr>
          <w:rFonts w:hint="eastAsia"/>
          <w:lang w:eastAsia="zh-Hans"/>
        </w:rPr>
        <w:t>提示核对成功即可</w:t>
      </w:r>
      <w:r>
        <w:rPr>
          <w:rFonts w:hint="eastAsia"/>
        </w:rPr>
        <w:t>。</w:t>
      </w:r>
    </w:p>
    <w:p w14:paraId="511B5B36" w14:textId="77777777" w:rsidR="0013061D" w:rsidRDefault="003B1A6E">
      <w:r>
        <w:rPr>
          <w:noProof/>
        </w:rPr>
        <w:drawing>
          <wp:inline distT="0" distB="0" distL="114300" distR="114300" wp14:anchorId="76B4F5BA" wp14:editId="1743C8A6">
            <wp:extent cx="5257800" cy="3154680"/>
            <wp:effectExtent l="0" t="0" r="0" b="20320"/>
            <wp:docPr id="81" name="图片 81" descr="Screenshot_20250421_150011_com.psbc.univ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Screenshot_20250421_150011_com.psbc.universal"/>
                    <pic:cNvPicPr>
                      <a:picLocks noChangeAspect="1"/>
                    </pic:cNvPicPr>
                  </pic:nvPicPr>
                  <pic:blipFill>
                    <a:blip r:embed="rId160"/>
                    <a:stretch>
                      <a:fillRect/>
                    </a:stretch>
                  </pic:blipFill>
                  <pic:spPr>
                    <a:xfrm>
                      <a:off x="0" y="0"/>
                      <a:ext cx="5257800" cy="3154680"/>
                    </a:xfrm>
                    <a:prstGeom prst="rect">
                      <a:avLst/>
                    </a:prstGeom>
                  </pic:spPr>
                </pic:pic>
              </a:graphicData>
            </a:graphic>
          </wp:inline>
        </w:drawing>
      </w:r>
    </w:p>
    <w:p w14:paraId="2187010F" w14:textId="77777777" w:rsidR="0013061D" w:rsidRDefault="0013061D"/>
    <w:p w14:paraId="53405924" w14:textId="77777777" w:rsidR="0013061D" w:rsidRDefault="0013061D"/>
    <w:p w14:paraId="66A898DC" w14:textId="77777777" w:rsidR="0013061D" w:rsidRDefault="0013061D"/>
    <w:p w14:paraId="6CFD2781" w14:textId="77777777" w:rsidR="0013061D" w:rsidRDefault="0013061D">
      <w:pPr>
        <w:rPr>
          <w:lang w:eastAsia="zh-Hans"/>
        </w:rPr>
      </w:pPr>
    </w:p>
    <w:p w14:paraId="46E17C2B" w14:textId="77777777" w:rsidR="0013061D" w:rsidRDefault="003B1A6E">
      <w:pPr>
        <w:pStyle w:val="3"/>
      </w:pPr>
      <w:bookmarkStart w:id="345" w:name="_Toc196225736"/>
      <w:r>
        <w:rPr>
          <w:rFonts w:hint="eastAsia"/>
        </w:rPr>
        <w:lastRenderedPageBreak/>
        <w:t>注意事项</w:t>
      </w:r>
      <w:bookmarkEnd w:id="345"/>
    </w:p>
    <w:p w14:paraId="536564A6" w14:textId="141957BA" w:rsidR="0013061D" w:rsidRDefault="003B1A6E">
      <w:r>
        <w:rPr>
          <w:rFonts w:hint="eastAsia"/>
          <w:lang w:eastAsia="zh-Hans"/>
        </w:rPr>
        <w:t>仅支行长</w:t>
      </w:r>
      <w:r>
        <w:rPr>
          <w:lang w:eastAsia="zh-Hans"/>
        </w:rPr>
        <w:t>（</w:t>
      </w:r>
      <w:r>
        <w:rPr>
          <w:lang w:eastAsia="zh-Hans"/>
        </w:rPr>
        <w:t>403</w:t>
      </w:r>
      <w:r>
        <w:rPr>
          <w:rFonts w:hint="eastAsia"/>
          <w:lang w:eastAsia="zh-Hans"/>
        </w:rPr>
        <w:t>角色</w:t>
      </w:r>
      <w:r>
        <w:rPr>
          <w:lang w:eastAsia="zh-Hans"/>
        </w:rPr>
        <w:t>）</w:t>
      </w:r>
      <w:r>
        <w:rPr>
          <w:rFonts w:hint="eastAsia"/>
          <w:lang w:eastAsia="zh-Hans"/>
        </w:rPr>
        <w:t>账号可见这个交易</w:t>
      </w:r>
      <w:ins w:id="346" w:author="正君 王" w:date="2025-09-02T11:09:00Z" w16du:dateUtc="2025-09-02T03:09:00Z">
        <w:r w:rsidR="006C6437">
          <w:rPr>
            <w:rFonts w:hint="eastAsia"/>
          </w:rPr>
          <w:t>3333</w:t>
        </w:r>
      </w:ins>
    </w:p>
    <w:p w14:paraId="73D304C6" w14:textId="77777777" w:rsidR="0013061D" w:rsidRDefault="0013061D">
      <w:pPr>
        <w:pStyle w:val="a4"/>
        <w:ind w:firstLine="600"/>
        <w:rPr>
          <w:lang w:eastAsia="zh-Hans"/>
        </w:rPr>
      </w:pPr>
    </w:p>
    <w:p w14:paraId="016B2348" w14:textId="77777777" w:rsidR="0013061D" w:rsidRDefault="0013061D">
      <w:pPr>
        <w:pStyle w:val="20"/>
        <w:ind w:left="420" w:firstLine="420"/>
        <w:rPr>
          <w:lang w:eastAsia="zh-Hans"/>
        </w:rPr>
      </w:pPr>
    </w:p>
    <w:p w14:paraId="063544AC" w14:textId="77777777" w:rsidR="0013061D" w:rsidRDefault="0013061D">
      <w:pPr>
        <w:pStyle w:val="a4"/>
        <w:ind w:firstLine="600"/>
        <w:rPr>
          <w:lang w:eastAsia="zh-Hans"/>
        </w:rPr>
      </w:pPr>
    </w:p>
    <w:sectPr w:rsidR="0013061D">
      <w:footerReference w:type="default" r:id="rId161"/>
      <w:pgSz w:w="11906" w:h="16838"/>
      <w:pgMar w:top="1440" w:right="1800" w:bottom="1440" w:left="1800" w:header="851" w:footer="992" w:gutter="0"/>
      <w:pgNumType w:start="1"/>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MaRin" w:date="2024-09-14T08:27:00Z" w:initials="">
    <w:p w14:paraId="6837042E" w14:textId="77777777" w:rsidR="0013061D" w:rsidRDefault="003B1A6E">
      <w:r>
        <w:rPr>
          <w:rFonts w:hint="eastAsia"/>
        </w:rPr>
        <w:t>由于厅堂服务板块与网点运营相比，是一次全新的重构，因此需要在前言这里加入一个章节，对网点运营的定位、界面构成做一个较为详细的介绍。以上图为例，图片的右半部分是用户点击了厅堂服务图标之后，映入眼帘的第一幕，那么对于新的用户来说，需要能够从本章节的界面构成介绍里知道，每个图标是干啥用的，每个模块是啥功能，如果没有一个整体的介绍，直接从细节下手，我们后面的章节介绍的再详细，也会让人有一种无从下手的感觉。</w:t>
      </w:r>
    </w:p>
  </w:comment>
  <w:comment w:id="31" w:author="MaRin" w:date="2024-09-14T08:43:00Z" w:initials="">
    <w:p w14:paraId="3FBD5B74" w14:textId="77777777" w:rsidR="0013061D" w:rsidRDefault="003B1A6E">
      <w:r>
        <w:rPr>
          <w:rFonts w:hint="eastAsia"/>
        </w:rPr>
        <w:t>后面的内容基本上都是围绕着之前网点运营的交易来介绍的，</w:t>
      </w:r>
      <w:r>
        <w:rPr>
          <w:rFonts w:hint="eastAsia"/>
          <w:b/>
          <w:bCs/>
        </w:rPr>
        <w:t>重构后的新内容很少</w:t>
      </w:r>
      <w:r>
        <w:rPr>
          <w:rFonts w:hint="eastAsia"/>
        </w:rPr>
        <w:t>，需要补充，并且后面每张截图里的小邮助手图标已经改过了，是长条状的，详细改动情况可咨询张铭洋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837042E" w15:done="1"/>
  <w15:commentEx w15:paraId="3FBD5B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837042E" w16cid:durableId="2BB22A12"/>
  <w16cid:commentId w16cid:paraId="3FBD5B74" w16cid:durableId="2BB22A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E2317" w14:textId="77777777" w:rsidR="0097724A" w:rsidRDefault="0097724A">
      <w:r>
        <w:separator/>
      </w:r>
    </w:p>
  </w:endnote>
  <w:endnote w:type="continuationSeparator" w:id="0">
    <w:p w14:paraId="5CC04E01" w14:textId="77777777" w:rsidR="0097724A" w:rsidRDefault="009772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0" w:usb1="00000000" w:usb2="00000000" w:usb3="00000000" w:csb0="00040000" w:csb1="00000000"/>
  </w:font>
  <w:font w:name="彩虹黑体">
    <w:altName w:val="汉仪中黑KW"/>
    <w:charset w:val="00"/>
    <w:family w:val="auto"/>
    <w:pitch w:val="default"/>
    <w:sig w:usb0="00000000" w:usb1="00000000" w:usb2="00000000" w:usb3="00000000" w:csb0="00040001" w:csb1="00000000"/>
  </w:font>
  <w:font w:name="方正小标宋简体">
    <w:altName w:val="微软雅黑"/>
    <w:charset w:val="86"/>
    <w:family w:val="script"/>
    <w:pitch w:val="default"/>
    <w:sig w:usb0="00000000" w:usb1="00000000" w:usb2="00000012" w:usb3="00000000" w:csb0="00040001" w:csb1="00000000"/>
  </w:font>
  <w:font w:name="微软雅黑">
    <w:altName w:val="汉仪旗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D5869" w14:textId="77777777" w:rsidR="0013061D" w:rsidRDefault="003B1A6E">
    <w:r>
      <w:rPr>
        <w:noProof/>
      </w:rPr>
      <mc:AlternateContent>
        <mc:Choice Requires="wps">
          <w:drawing>
            <wp:anchor distT="0" distB="0" distL="114300" distR="114300" simplePos="0" relativeHeight="251659264" behindDoc="0" locked="0" layoutInCell="1" allowOverlap="1" wp14:anchorId="1E754752" wp14:editId="143DE56A">
              <wp:simplePos x="0" y="0"/>
              <wp:positionH relativeFrom="margin">
                <wp:align>left</wp:align>
              </wp:positionH>
              <wp:positionV relativeFrom="paragraph">
                <wp:posOffset>0</wp:posOffset>
              </wp:positionV>
              <wp:extent cx="384810" cy="139700"/>
              <wp:effectExtent l="0" t="0" r="0" b="0"/>
              <wp:wrapNone/>
              <wp:docPr id="108" name="文本框 108"/>
              <wp:cNvGraphicFramePr/>
              <a:graphic xmlns:a="http://schemas.openxmlformats.org/drawingml/2006/main">
                <a:graphicData uri="http://schemas.microsoft.com/office/word/2010/wordprocessingShape">
                  <wps:wsp>
                    <wps:cNvSpPr/>
                    <wps:spPr>
                      <a:xfrm>
                        <a:off x="0" y="0"/>
                        <a:ext cx="384702" cy="139526"/>
                      </a:xfrm>
                      <a:prstGeom prst="rect">
                        <a:avLst/>
                      </a:prstGeom>
                      <a:noFill/>
                      <a:ln w="6350" cap="flat" cmpd="sng">
                        <a:noFill/>
                        <a:prstDash val="solid"/>
                        <a:round/>
                      </a:ln>
                    </wps:spPr>
                    <wps:txbx>
                      <w:txbxContent>
                        <w:p w14:paraId="21F2745D" w14:textId="77777777" w:rsidR="0013061D" w:rsidRDefault="003B1A6E">
                          <w:r>
                            <w:rPr>
                              <w:lang w:val="zh-CN"/>
                            </w:rPr>
                            <w:t xml:space="preserve"> </w:t>
                          </w:r>
                          <w:r>
                            <w:rPr>
                              <w:b/>
                              <w:bCs/>
                              <w:sz w:val="24"/>
                            </w:rPr>
                            <w:fldChar w:fldCharType="begin"/>
                          </w:r>
                          <w:r>
                            <w:rPr>
                              <w:b/>
                              <w:bCs/>
                            </w:rPr>
                            <w:instrText>PAGE</w:instrText>
                          </w:r>
                          <w:r>
                            <w:rPr>
                              <w:b/>
                              <w:bCs/>
                              <w:sz w:val="24"/>
                            </w:rPr>
                            <w:fldChar w:fldCharType="separate"/>
                          </w:r>
                          <w:r>
                            <w:rPr>
                              <w:b/>
                              <w:bCs/>
                            </w:rPr>
                            <w:t>5</w:t>
                          </w:r>
                          <w:r>
                            <w:rPr>
                              <w:b/>
                              <w:bCs/>
                              <w:sz w:val="24"/>
                            </w:rPr>
                            <w:fldChar w:fldCharType="end"/>
                          </w:r>
                          <w:r>
                            <w:rPr>
                              <w:lang w:val="zh-CN"/>
                            </w:rPr>
                            <w:t xml:space="preserve"> / </w:t>
                          </w:r>
                          <w:r>
                            <w:rPr>
                              <w:b/>
                              <w:bCs/>
                              <w:sz w:val="24"/>
                            </w:rPr>
                            <w:fldChar w:fldCharType="begin"/>
                          </w:r>
                          <w:r>
                            <w:rPr>
                              <w:b/>
                              <w:bCs/>
                            </w:rPr>
                            <w:instrText>NUMPAGES</w:instrText>
                          </w:r>
                          <w:r>
                            <w:rPr>
                              <w:b/>
                              <w:bCs/>
                              <w:sz w:val="24"/>
                            </w:rPr>
                            <w:fldChar w:fldCharType="separate"/>
                          </w:r>
                          <w:r>
                            <w:rPr>
                              <w:b/>
                              <w:bCs/>
                            </w:rPr>
                            <w:t>61</w:t>
                          </w:r>
                          <w:r>
                            <w:rPr>
                              <w:b/>
                              <w:bCs/>
                              <w:sz w:val="24"/>
                            </w:rPr>
                            <w:fldChar w:fldCharType="end"/>
                          </w:r>
                        </w:p>
                      </w:txbxContent>
                    </wps:txbx>
                    <wps:bodyPr vert="horz" wrap="none" lIns="0" tIns="0" rIns="0" bIns="0" anchor="t" anchorCtr="0">
                      <a:spAutoFit/>
                    </wps:bodyPr>
                  </wps:wsp>
                </a:graphicData>
              </a:graphic>
            </wp:anchor>
          </w:drawing>
        </mc:Choice>
        <mc:Fallback>
          <w:pict>
            <v:rect w14:anchorId="1E754752" id="文本框 108" o:spid="_x0000_s1026" style="position:absolute;left:0;text-align:left;margin-left:0;margin-top:0;width:30.3pt;height:11pt;z-index:251659264;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" filled="f" stroked="f" strokeweight=".5pt">
              <v:stroke joinstyle="round"/>
              <v:textbox style="mso-fit-shape-to-text:t" inset="0,0,0,0">
                <w:txbxContent>
                  <w:p w14:paraId="21F2745D" w14:textId="77777777" w:rsidR="0013061D" w:rsidRDefault="003B1A6E">
                    <w:r>
                      <w:rPr>
                        <w:lang w:val="zh-CN"/>
                      </w:rPr>
                      <w:t xml:space="preserve"> </w:t>
                    </w:r>
                    <w:r>
                      <w:rPr>
                        <w:b/>
                        <w:bCs/>
                        <w:sz w:val="24"/>
                      </w:rPr>
                      <w:fldChar w:fldCharType="begin"/>
                    </w:r>
                    <w:r>
                      <w:rPr>
                        <w:b/>
                        <w:bCs/>
                      </w:rPr>
                      <w:instrText>PAGE</w:instrText>
                    </w:r>
                    <w:r>
                      <w:rPr>
                        <w:b/>
                        <w:bCs/>
                        <w:sz w:val="24"/>
                      </w:rPr>
                      <w:fldChar w:fldCharType="separate"/>
                    </w:r>
                    <w:r>
                      <w:rPr>
                        <w:b/>
                        <w:bCs/>
                      </w:rPr>
                      <w:t>5</w:t>
                    </w:r>
                    <w:r>
                      <w:rPr>
                        <w:b/>
                        <w:bCs/>
                        <w:sz w:val="24"/>
                      </w:rPr>
                      <w:fldChar w:fldCharType="end"/>
                    </w:r>
                    <w:r>
                      <w:rPr>
                        <w:lang w:val="zh-CN"/>
                      </w:rPr>
                      <w:t xml:space="preserve"> / </w:t>
                    </w:r>
                    <w:r>
                      <w:rPr>
                        <w:b/>
                        <w:bCs/>
                        <w:sz w:val="24"/>
                      </w:rPr>
                      <w:fldChar w:fldCharType="begin"/>
                    </w:r>
                    <w:r>
                      <w:rPr>
                        <w:b/>
                        <w:bCs/>
                      </w:rPr>
                      <w:instrText>NUMPAGES</w:instrText>
                    </w:r>
                    <w:r>
                      <w:rPr>
                        <w:b/>
                        <w:bCs/>
                        <w:sz w:val="24"/>
                      </w:rPr>
                      <w:fldChar w:fldCharType="separate"/>
                    </w:r>
                    <w:r>
                      <w:rPr>
                        <w:b/>
                        <w:bCs/>
                      </w:rPr>
                      <w:t>61</w:t>
                    </w:r>
                    <w:r>
                      <w:rPr>
                        <w:b/>
                        <w:bCs/>
                        <w:sz w:val="24"/>
                      </w:rPr>
                      <w:fldChar w:fldCharType="end"/>
                    </w:r>
                  </w:p>
                </w:txbxContent>
              </v:textbox>
              <w10:wrap anchorx="margin"/>
            </v:rect>
          </w:pict>
        </mc:Fallback>
      </mc:AlternateContent>
    </w:r>
  </w:p>
  <w:p w14:paraId="6D66CD41" w14:textId="77777777" w:rsidR="0013061D" w:rsidRDefault="0013061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903C6C" w14:textId="77777777" w:rsidR="0097724A" w:rsidRDefault="0097724A">
      <w:r>
        <w:separator/>
      </w:r>
    </w:p>
  </w:footnote>
  <w:footnote w:type="continuationSeparator" w:id="0">
    <w:p w14:paraId="46997343" w14:textId="77777777" w:rsidR="0097724A" w:rsidRDefault="009772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473F6A2"/>
    <w:multiLevelType w:val="singleLevel"/>
    <w:tmpl w:val="A473F6A2"/>
    <w:lvl w:ilvl="0">
      <w:start w:val="1"/>
      <w:numFmt w:val="decimal"/>
      <w:suff w:val="nothing"/>
      <w:lvlText w:val="%1）"/>
      <w:lvlJc w:val="left"/>
    </w:lvl>
  </w:abstractNum>
  <w:abstractNum w:abstractNumId="1" w15:restartNumberingAfterBreak="0">
    <w:nsid w:val="EF60200C"/>
    <w:multiLevelType w:val="multilevel"/>
    <w:tmpl w:val="EF60200C"/>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5" w:hanging="575"/>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2" w15:restartNumberingAfterBreak="0">
    <w:nsid w:val="F9A96823"/>
    <w:multiLevelType w:val="singleLevel"/>
    <w:tmpl w:val="F9A96823"/>
    <w:lvl w:ilvl="0">
      <w:start w:val="1"/>
      <w:numFmt w:val="decimal"/>
      <w:suff w:val="nothing"/>
      <w:lvlText w:val="%1）"/>
      <w:lvlJc w:val="left"/>
    </w:lvl>
  </w:abstractNum>
  <w:abstractNum w:abstractNumId="3" w15:restartNumberingAfterBreak="0">
    <w:nsid w:val="0000002D"/>
    <w:multiLevelType w:val="multilevel"/>
    <w:tmpl w:val="0000002D"/>
    <w:lvl w:ilvl="0">
      <w:start w:val="1"/>
      <w:numFmt w:val="bullet"/>
      <w:lvlText w:val=""/>
      <w:lvlJc w:val="left"/>
      <w:pPr>
        <w:ind w:left="1320" w:hanging="420"/>
      </w:pPr>
      <w:rPr>
        <w:rFonts w:ascii="Wingdings" w:hAnsi="Wingdings" w:hint="default"/>
        <w:sz w:val="18"/>
        <w:szCs w:val="18"/>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4" w15:restartNumberingAfterBreak="0">
    <w:nsid w:val="47E5C22F"/>
    <w:multiLevelType w:val="singleLevel"/>
    <w:tmpl w:val="47E5C22F"/>
    <w:lvl w:ilvl="0">
      <w:start w:val="1"/>
      <w:numFmt w:val="decimal"/>
      <w:suff w:val="nothing"/>
      <w:lvlText w:val="%1）"/>
      <w:lvlJc w:val="left"/>
    </w:lvl>
  </w:abstractNum>
  <w:abstractNum w:abstractNumId="5" w15:restartNumberingAfterBreak="0">
    <w:nsid w:val="49D7AF06"/>
    <w:multiLevelType w:val="multilevel"/>
    <w:tmpl w:val="49D7AF06"/>
    <w:lvl w:ilvl="0">
      <w:start w:val="1"/>
      <w:numFmt w:val="decimal"/>
      <w:lvlText w:val="（%1）"/>
      <w:lvlJc w:val="left"/>
      <w:pPr>
        <w:tabs>
          <w:tab w:val="left" w:pos="1408"/>
        </w:tabs>
        <w:ind w:left="1408" w:hanging="568"/>
      </w:pPr>
      <w:rPr>
        <w:rFonts w:ascii="宋体" w:hAnsi="宋体" w:cs="宋体" w:hint="default"/>
        <w:bCs w:val="0"/>
        <w:iCs/>
        <w:color w:val="000000"/>
        <w:sz w:val="24"/>
      </w:rPr>
    </w:lvl>
    <w:lvl w:ilvl="1">
      <w:start w:val="1"/>
      <w:numFmt w:val="lowerLetter"/>
      <w:lvlText w:val="%2)"/>
      <w:lvlJc w:val="left"/>
      <w:pPr>
        <w:tabs>
          <w:tab w:val="left" w:pos="1680"/>
        </w:tabs>
        <w:ind w:left="1680" w:hanging="420"/>
      </w:pPr>
    </w:lvl>
    <w:lvl w:ilvl="2">
      <w:start w:val="1"/>
      <w:numFmt w:val="lowerRoman"/>
      <w:lvlText w:val="%3."/>
      <w:lvlJc w:val="right"/>
      <w:pPr>
        <w:tabs>
          <w:tab w:val="left" w:pos="2100"/>
        </w:tabs>
        <w:ind w:left="2100" w:hanging="420"/>
      </w:pPr>
    </w:lvl>
    <w:lvl w:ilvl="3">
      <w:start w:val="1"/>
      <w:numFmt w:val="decimal"/>
      <w:lvlText w:val="%4."/>
      <w:lvlJc w:val="left"/>
      <w:pPr>
        <w:tabs>
          <w:tab w:val="left" w:pos="2520"/>
        </w:tabs>
        <w:ind w:left="2520" w:hanging="420"/>
      </w:pPr>
    </w:lvl>
    <w:lvl w:ilvl="4">
      <w:start w:val="1"/>
      <w:numFmt w:val="lowerLetter"/>
      <w:lvlText w:val="%5)"/>
      <w:lvlJc w:val="left"/>
      <w:pPr>
        <w:tabs>
          <w:tab w:val="left" w:pos="2940"/>
        </w:tabs>
        <w:ind w:left="2940" w:hanging="420"/>
      </w:pPr>
    </w:lvl>
    <w:lvl w:ilvl="5">
      <w:start w:val="1"/>
      <w:numFmt w:val="lowerRoman"/>
      <w:lvlText w:val="%6."/>
      <w:lvlJc w:val="right"/>
      <w:pPr>
        <w:tabs>
          <w:tab w:val="left" w:pos="3360"/>
        </w:tabs>
        <w:ind w:left="3360" w:hanging="420"/>
      </w:pPr>
    </w:lvl>
    <w:lvl w:ilvl="6">
      <w:start w:val="1"/>
      <w:numFmt w:val="decimal"/>
      <w:lvlText w:val="%7."/>
      <w:lvlJc w:val="left"/>
      <w:pPr>
        <w:tabs>
          <w:tab w:val="left" w:pos="3780"/>
        </w:tabs>
        <w:ind w:left="3780" w:hanging="420"/>
      </w:pPr>
    </w:lvl>
    <w:lvl w:ilvl="7">
      <w:start w:val="1"/>
      <w:numFmt w:val="lowerLetter"/>
      <w:lvlText w:val="%8)"/>
      <w:lvlJc w:val="left"/>
      <w:pPr>
        <w:tabs>
          <w:tab w:val="left" w:pos="4200"/>
        </w:tabs>
        <w:ind w:left="4200" w:hanging="420"/>
      </w:pPr>
    </w:lvl>
    <w:lvl w:ilvl="8">
      <w:start w:val="1"/>
      <w:numFmt w:val="lowerRoman"/>
      <w:lvlText w:val="%9."/>
      <w:lvlJc w:val="right"/>
      <w:pPr>
        <w:tabs>
          <w:tab w:val="left" w:pos="4620"/>
        </w:tabs>
        <w:ind w:left="4620" w:hanging="420"/>
      </w:pPr>
    </w:lvl>
  </w:abstractNum>
  <w:abstractNum w:abstractNumId="6" w15:restartNumberingAfterBreak="0">
    <w:nsid w:val="681BD200"/>
    <w:multiLevelType w:val="singleLevel"/>
    <w:tmpl w:val="681BD200"/>
    <w:lvl w:ilvl="0">
      <w:start w:val="1"/>
      <w:numFmt w:val="decimal"/>
      <w:suff w:val="nothing"/>
      <w:lvlText w:val="%1）"/>
      <w:lvlJc w:val="left"/>
    </w:lvl>
  </w:abstractNum>
  <w:abstractNum w:abstractNumId="7" w15:restartNumberingAfterBreak="0">
    <w:nsid w:val="72FBD3EF"/>
    <w:multiLevelType w:val="singleLevel"/>
    <w:tmpl w:val="72FBD3EF"/>
    <w:lvl w:ilvl="0">
      <w:start w:val="4"/>
      <w:numFmt w:val="decimal"/>
      <w:lvlText w:val="%1."/>
      <w:lvlJc w:val="left"/>
      <w:pPr>
        <w:tabs>
          <w:tab w:val="left" w:pos="312"/>
        </w:tabs>
      </w:pPr>
    </w:lvl>
  </w:abstractNum>
  <w:abstractNum w:abstractNumId="8" w15:restartNumberingAfterBreak="0">
    <w:nsid w:val="7C716D7B"/>
    <w:multiLevelType w:val="singleLevel"/>
    <w:tmpl w:val="7C716D7B"/>
    <w:lvl w:ilvl="0">
      <w:start w:val="1"/>
      <w:numFmt w:val="bullet"/>
      <w:lvlText w:val=""/>
      <w:lvlJc w:val="left"/>
      <w:pPr>
        <w:ind w:left="840" w:hanging="420"/>
      </w:pPr>
      <w:rPr>
        <w:rFonts w:ascii="Wingdings" w:hAnsi="Wingdings" w:hint="default"/>
      </w:rPr>
    </w:lvl>
  </w:abstractNum>
  <w:abstractNum w:abstractNumId="9" w15:restartNumberingAfterBreak="0">
    <w:nsid w:val="7DFD5D2A"/>
    <w:multiLevelType w:val="singleLevel"/>
    <w:tmpl w:val="7DFD5D2A"/>
    <w:lvl w:ilvl="0">
      <w:start w:val="1"/>
      <w:numFmt w:val="bullet"/>
      <w:lvlText w:val=""/>
      <w:lvlJc w:val="left"/>
      <w:pPr>
        <w:ind w:left="420" w:hanging="420"/>
      </w:pPr>
      <w:rPr>
        <w:rFonts w:ascii="Wingdings" w:hAnsi="Wingdings" w:hint="default"/>
      </w:rPr>
    </w:lvl>
  </w:abstractNum>
  <w:num w:numId="1" w16cid:durableId="1487630944">
    <w:abstractNumId w:val="1"/>
  </w:num>
  <w:num w:numId="2" w16cid:durableId="1786997052">
    <w:abstractNumId w:val="9"/>
  </w:num>
  <w:num w:numId="3" w16cid:durableId="810246605">
    <w:abstractNumId w:val="8"/>
  </w:num>
  <w:num w:numId="4" w16cid:durableId="1934894792">
    <w:abstractNumId w:val="3"/>
  </w:num>
  <w:num w:numId="5" w16cid:durableId="1060399808">
    <w:abstractNumId w:val="6"/>
  </w:num>
  <w:num w:numId="6" w16cid:durableId="487526624">
    <w:abstractNumId w:val="0"/>
  </w:num>
  <w:num w:numId="7" w16cid:durableId="638190737">
    <w:abstractNumId w:val="2"/>
  </w:num>
  <w:num w:numId="8" w16cid:durableId="1964262290">
    <w:abstractNumId w:val="4"/>
  </w:num>
  <w:num w:numId="9" w16cid:durableId="67461831">
    <w:abstractNumId w:val="5"/>
  </w:num>
  <w:num w:numId="10" w16cid:durableId="59952764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正君 王">
    <w15:presenceInfo w15:providerId="Windows Live" w15:userId="4374367d47b65913"/>
  </w15:person>
  <w15:person w15:author="MaRin">
    <w15:presenceInfo w15:providerId="None" w15:userId="MaR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jFmZWIzNDg2MmIzZjExOTIzMmViNTBmYTMwYTk0ZWYifQ=="/>
  </w:docVars>
  <w:rsids>
    <w:rsidRoot w:val="00ED79DB"/>
    <w:rsid w:val="BF5FA4C9"/>
    <w:rsid w:val="CC6F8CBD"/>
    <w:rsid w:val="000314C5"/>
    <w:rsid w:val="00042EC8"/>
    <w:rsid w:val="00045ED0"/>
    <w:rsid w:val="00083A75"/>
    <w:rsid w:val="000901E6"/>
    <w:rsid w:val="00090513"/>
    <w:rsid w:val="000D7B90"/>
    <w:rsid w:val="000E39EF"/>
    <w:rsid w:val="00100756"/>
    <w:rsid w:val="0013061D"/>
    <w:rsid w:val="00176808"/>
    <w:rsid w:val="00182F74"/>
    <w:rsid w:val="001C6464"/>
    <w:rsid w:val="001E03CB"/>
    <w:rsid w:val="00203D8E"/>
    <w:rsid w:val="002832B8"/>
    <w:rsid w:val="002E0305"/>
    <w:rsid w:val="00347747"/>
    <w:rsid w:val="00356251"/>
    <w:rsid w:val="00371BC8"/>
    <w:rsid w:val="00373FDD"/>
    <w:rsid w:val="003B1A6E"/>
    <w:rsid w:val="003C20A6"/>
    <w:rsid w:val="00410063"/>
    <w:rsid w:val="004146AD"/>
    <w:rsid w:val="00437354"/>
    <w:rsid w:val="0044703B"/>
    <w:rsid w:val="00456563"/>
    <w:rsid w:val="00465F8F"/>
    <w:rsid w:val="00467B5A"/>
    <w:rsid w:val="004745F6"/>
    <w:rsid w:val="00476D3D"/>
    <w:rsid w:val="00494BF6"/>
    <w:rsid w:val="004B0418"/>
    <w:rsid w:val="0050175D"/>
    <w:rsid w:val="00534B85"/>
    <w:rsid w:val="0054085D"/>
    <w:rsid w:val="00550279"/>
    <w:rsid w:val="00554B6B"/>
    <w:rsid w:val="005943A4"/>
    <w:rsid w:val="005C3843"/>
    <w:rsid w:val="006332D4"/>
    <w:rsid w:val="00643319"/>
    <w:rsid w:val="00686DB0"/>
    <w:rsid w:val="006B09C7"/>
    <w:rsid w:val="006C6437"/>
    <w:rsid w:val="00716FF8"/>
    <w:rsid w:val="00765422"/>
    <w:rsid w:val="00783CBF"/>
    <w:rsid w:val="007D2A8C"/>
    <w:rsid w:val="007F2CF8"/>
    <w:rsid w:val="0085267F"/>
    <w:rsid w:val="00854794"/>
    <w:rsid w:val="00862BAD"/>
    <w:rsid w:val="008631F3"/>
    <w:rsid w:val="008B1B0F"/>
    <w:rsid w:val="008D5CAA"/>
    <w:rsid w:val="00914ECC"/>
    <w:rsid w:val="00934F40"/>
    <w:rsid w:val="0097724A"/>
    <w:rsid w:val="00990653"/>
    <w:rsid w:val="00A04130"/>
    <w:rsid w:val="00A474BF"/>
    <w:rsid w:val="00A76759"/>
    <w:rsid w:val="00B033D7"/>
    <w:rsid w:val="00B21C82"/>
    <w:rsid w:val="00B22829"/>
    <w:rsid w:val="00B635B3"/>
    <w:rsid w:val="00B64819"/>
    <w:rsid w:val="00B64AA6"/>
    <w:rsid w:val="00B8158F"/>
    <w:rsid w:val="00B92B78"/>
    <w:rsid w:val="00B95AC7"/>
    <w:rsid w:val="00BE0FAE"/>
    <w:rsid w:val="00C30A5E"/>
    <w:rsid w:val="00C31CC9"/>
    <w:rsid w:val="00C4153C"/>
    <w:rsid w:val="00C56EB6"/>
    <w:rsid w:val="00C71DD0"/>
    <w:rsid w:val="00C73165"/>
    <w:rsid w:val="00C832A3"/>
    <w:rsid w:val="00CA6106"/>
    <w:rsid w:val="00CE31FB"/>
    <w:rsid w:val="00D13F31"/>
    <w:rsid w:val="00D50F3E"/>
    <w:rsid w:val="00D61391"/>
    <w:rsid w:val="00D7152F"/>
    <w:rsid w:val="00DA3A7E"/>
    <w:rsid w:val="00DC0CA1"/>
    <w:rsid w:val="00DC53BE"/>
    <w:rsid w:val="00E1372D"/>
    <w:rsid w:val="00E76BD0"/>
    <w:rsid w:val="00EB760E"/>
    <w:rsid w:val="00ED295E"/>
    <w:rsid w:val="00ED79DB"/>
    <w:rsid w:val="00ED7DD5"/>
    <w:rsid w:val="00EF06F3"/>
    <w:rsid w:val="00F528DC"/>
    <w:rsid w:val="00F5495D"/>
    <w:rsid w:val="00F744AF"/>
    <w:rsid w:val="00F87501"/>
    <w:rsid w:val="00FA769C"/>
    <w:rsid w:val="00FD1360"/>
    <w:rsid w:val="00FE6A1C"/>
    <w:rsid w:val="01395285"/>
    <w:rsid w:val="03F050E2"/>
    <w:rsid w:val="0446218D"/>
    <w:rsid w:val="1C7F0D18"/>
    <w:rsid w:val="243C4CD3"/>
    <w:rsid w:val="25971848"/>
    <w:rsid w:val="25BF60BA"/>
    <w:rsid w:val="26802047"/>
    <w:rsid w:val="2B2736A0"/>
    <w:rsid w:val="2FBF0568"/>
    <w:rsid w:val="33CF0795"/>
    <w:rsid w:val="3515203C"/>
    <w:rsid w:val="3689030E"/>
    <w:rsid w:val="43AF7C1A"/>
    <w:rsid w:val="47C62554"/>
    <w:rsid w:val="49F867BB"/>
    <w:rsid w:val="5125265D"/>
    <w:rsid w:val="51F050A2"/>
    <w:rsid w:val="53B75708"/>
    <w:rsid w:val="5F621D0B"/>
    <w:rsid w:val="5FDC7625"/>
    <w:rsid w:val="64E86180"/>
    <w:rsid w:val="67EF319F"/>
    <w:rsid w:val="6D453730"/>
    <w:rsid w:val="6F8A083F"/>
    <w:rsid w:val="6FF9DA37"/>
    <w:rsid w:val="737D1C45"/>
    <w:rsid w:val="74925DAB"/>
    <w:rsid w:val="7A931EAE"/>
    <w:rsid w:val="7B1E79CF"/>
    <w:rsid w:val="7CD94451"/>
    <w:rsid w:val="7F7B9B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F43758"/>
  <w15:docId w15:val="{8A21D229-7A4B-4894-A2B6-00A3CA0B86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Arial"/>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5"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qFormat="1"/>
    <w:lsdException w:name="annotation text" w:qFormat="1"/>
    <w:lsdException w:name="header" w:qFormat="1"/>
    <w:lsdException w:name="footer" w:qFormat="1"/>
    <w:lsdException w:name="caption" w:semiHidden="1" w:unhideWhenUsed="1" w:qFormat="1"/>
    <w:lsdException w:name="annotation reference" w:qFormat="1"/>
    <w:lsdException w:name="Title" w:qFormat="1"/>
    <w:lsdException w:name="Default Paragraph Font" w:semiHidden="1" w:uiPriority="1" w:unhideWhenUsed="1" w:qFormat="1"/>
    <w:lsdException w:name="Body Text" w:qFormat="1"/>
    <w:lsdException w:name="Body Text Indent" w:qFormat="1"/>
    <w:lsdException w:name="Subtitle" w:qFormat="1"/>
    <w:lsdException w:name="Body Text First Indent" w:qFormat="1"/>
    <w:lsdException w:name="Body Text First Indent 2"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20"/>
    <w:qFormat/>
    <w:pPr>
      <w:widowControl w:val="0"/>
      <w:jc w:val="both"/>
    </w:pPr>
    <w:rPr>
      <w:rFonts w:ascii="Calibri" w:hAnsi="Calibri" w:cs="Times New Roman"/>
      <w:kern w:val="2"/>
      <w:sz w:val="21"/>
      <w:szCs w:val="22"/>
    </w:rPr>
  </w:style>
  <w:style w:type="paragraph" w:styleId="1">
    <w:name w:val="heading 1"/>
    <w:basedOn w:val="a"/>
    <w:next w:val="a"/>
    <w:link w:val="10"/>
    <w:qFormat/>
    <w:pPr>
      <w:keepNext/>
      <w:keepLines/>
      <w:numPr>
        <w:numId w:val="1"/>
      </w:numPr>
      <w:spacing w:before="340" w:after="330" w:line="576" w:lineRule="auto"/>
      <w:outlineLvl w:val="0"/>
    </w:pPr>
    <w:rPr>
      <w:b/>
      <w:kern w:val="44"/>
      <w:sz w:val="44"/>
    </w:rPr>
  </w:style>
  <w:style w:type="paragraph" w:styleId="2">
    <w:name w:val="heading 2"/>
    <w:basedOn w:val="a"/>
    <w:next w:val="a"/>
    <w:link w:val="21"/>
    <w:qFormat/>
    <w:pPr>
      <w:keepNext/>
      <w:keepLines/>
      <w:numPr>
        <w:ilvl w:val="1"/>
        <w:numId w:val="1"/>
      </w:numPr>
      <w:spacing w:before="240" w:after="240" w:line="408" w:lineRule="auto"/>
      <w:jc w:val="left"/>
      <w:outlineLvl w:val="1"/>
    </w:pPr>
    <w:rPr>
      <w:rFonts w:ascii="Calibri Light" w:hAnsi="Calibri Light"/>
      <w:b/>
      <w:bCs/>
      <w:color w:val="000000"/>
      <w:sz w:val="32"/>
      <w:szCs w:val="32"/>
    </w:rPr>
  </w:style>
  <w:style w:type="paragraph" w:styleId="3">
    <w:name w:val="heading 3"/>
    <w:basedOn w:val="a"/>
    <w:next w:val="AltX"/>
    <w:link w:val="30"/>
    <w:qFormat/>
    <w:pPr>
      <w:keepNext/>
      <w:keepLines/>
      <w:numPr>
        <w:ilvl w:val="2"/>
        <w:numId w:val="1"/>
      </w:numPr>
      <w:spacing w:before="200" w:after="200" w:line="360" w:lineRule="auto"/>
      <w:jc w:val="left"/>
      <w:outlineLvl w:val="2"/>
    </w:pPr>
    <w:rPr>
      <w:b/>
      <w:bCs/>
      <w:color w:val="000000"/>
      <w:sz w:val="32"/>
      <w:szCs w:val="32"/>
    </w:rPr>
  </w:style>
  <w:style w:type="paragraph" w:styleId="4">
    <w:name w:val="heading 4"/>
    <w:basedOn w:val="a"/>
    <w:next w:val="a"/>
    <w:link w:val="40"/>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link w:val="50"/>
    <w:qFormat/>
    <w:pPr>
      <w:keepNext/>
      <w:keepLines/>
      <w:numPr>
        <w:ilvl w:val="4"/>
        <w:numId w:val="1"/>
      </w:numPr>
      <w:spacing w:before="280" w:after="290" w:line="372" w:lineRule="auto"/>
      <w:outlineLvl w:val="4"/>
    </w:pPr>
    <w:rPr>
      <w:b/>
      <w:sz w:val="28"/>
    </w:rPr>
  </w:style>
  <w:style w:type="paragraph" w:styleId="6">
    <w:name w:val="heading 6"/>
    <w:basedOn w:val="a"/>
    <w:next w:val="a"/>
    <w:link w:val="60"/>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link w:val="70"/>
    <w:qFormat/>
    <w:pPr>
      <w:keepNext/>
      <w:keepLines/>
      <w:numPr>
        <w:ilvl w:val="6"/>
        <w:numId w:val="1"/>
      </w:numPr>
      <w:spacing w:before="240" w:after="64" w:line="317" w:lineRule="auto"/>
      <w:outlineLvl w:val="6"/>
    </w:pPr>
    <w:rPr>
      <w:b/>
      <w:sz w:val="24"/>
    </w:rPr>
  </w:style>
  <w:style w:type="paragraph" w:styleId="8">
    <w:name w:val="heading 8"/>
    <w:basedOn w:val="a"/>
    <w:next w:val="a"/>
    <w:link w:val="80"/>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link w:val="90"/>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0">
    <w:name w:val="Body Text First Indent 2"/>
    <w:basedOn w:val="a3"/>
    <w:next w:val="a4"/>
    <w:qFormat/>
    <w:pPr>
      <w:ind w:firstLineChars="200" w:firstLine="200"/>
    </w:pPr>
  </w:style>
  <w:style w:type="paragraph" w:styleId="a3">
    <w:name w:val="Body Text Indent"/>
    <w:basedOn w:val="a"/>
    <w:next w:val="20"/>
    <w:qFormat/>
    <w:pPr>
      <w:spacing w:after="120"/>
      <w:ind w:leftChars="200" w:left="200"/>
    </w:pPr>
  </w:style>
  <w:style w:type="paragraph" w:styleId="a4">
    <w:name w:val="Body Text"/>
    <w:basedOn w:val="a"/>
    <w:next w:val="a"/>
    <w:qFormat/>
    <w:pPr>
      <w:spacing w:after="120" w:line="600" w:lineRule="exact"/>
      <w:ind w:firstLineChars="200" w:firstLine="200"/>
    </w:pPr>
    <w:rPr>
      <w:rFonts w:eastAsia="仿宋_GB2312"/>
      <w:sz w:val="30"/>
      <w:szCs w:val="24"/>
    </w:rPr>
  </w:style>
  <w:style w:type="paragraph" w:customStyle="1" w:styleId="AltX">
    <w:name w:val="Alt+X_框架正文"/>
    <w:basedOn w:val="a"/>
    <w:qFormat/>
    <w:pPr>
      <w:spacing w:line="300" w:lineRule="auto"/>
      <w:ind w:firstLineChars="200" w:firstLine="200"/>
    </w:pPr>
    <w:rPr>
      <w:rFonts w:cs="宋体"/>
      <w:sz w:val="24"/>
    </w:rPr>
  </w:style>
  <w:style w:type="paragraph" w:styleId="TOC7">
    <w:name w:val="toc 7"/>
    <w:basedOn w:val="a"/>
    <w:next w:val="a"/>
    <w:uiPriority w:val="39"/>
    <w:qFormat/>
    <w:pPr>
      <w:ind w:leftChars="1200" w:left="1200"/>
    </w:pPr>
    <w:rPr>
      <w:rFonts w:cs="Arial"/>
    </w:rPr>
  </w:style>
  <w:style w:type="paragraph" w:styleId="a5">
    <w:name w:val="Normal Indent"/>
    <w:basedOn w:val="a"/>
    <w:next w:val="a"/>
    <w:qFormat/>
    <w:pPr>
      <w:spacing w:before="20" w:after="20" w:line="400" w:lineRule="exact"/>
      <w:ind w:firstLine="420"/>
    </w:pPr>
    <w:rPr>
      <w:spacing w:val="10"/>
      <w:sz w:val="24"/>
      <w:szCs w:val="20"/>
    </w:rPr>
  </w:style>
  <w:style w:type="paragraph" w:styleId="51">
    <w:name w:val="index 5"/>
    <w:basedOn w:val="a"/>
    <w:next w:val="a"/>
    <w:qFormat/>
    <w:pPr>
      <w:ind w:left="1680"/>
    </w:pPr>
  </w:style>
  <w:style w:type="paragraph" w:styleId="a6">
    <w:name w:val="annotation text"/>
    <w:basedOn w:val="a"/>
    <w:qFormat/>
    <w:pPr>
      <w:jc w:val="left"/>
    </w:pPr>
  </w:style>
  <w:style w:type="paragraph" w:styleId="TOC5">
    <w:name w:val="toc 5"/>
    <w:basedOn w:val="a"/>
    <w:next w:val="a"/>
    <w:uiPriority w:val="39"/>
    <w:qFormat/>
    <w:pPr>
      <w:ind w:leftChars="800" w:left="800"/>
    </w:pPr>
    <w:rPr>
      <w:rFonts w:cs="Arial"/>
    </w:rPr>
  </w:style>
  <w:style w:type="paragraph" w:styleId="TOC3">
    <w:name w:val="toc 3"/>
    <w:basedOn w:val="a"/>
    <w:next w:val="a"/>
    <w:uiPriority w:val="39"/>
    <w:qFormat/>
    <w:pPr>
      <w:ind w:leftChars="400" w:left="400"/>
    </w:pPr>
  </w:style>
  <w:style w:type="paragraph" w:styleId="TOC8">
    <w:name w:val="toc 8"/>
    <w:basedOn w:val="a"/>
    <w:next w:val="a"/>
    <w:uiPriority w:val="39"/>
    <w:qFormat/>
    <w:pPr>
      <w:ind w:leftChars="1400" w:left="1400"/>
    </w:pPr>
    <w:rPr>
      <w:rFonts w:cs="Arial"/>
    </w:rPr>
  </w:style>
  <w:style w:type="paragraph" w:styleId="a7">
    <w:name w:val="footer"/>
    <w:basedOn w:val="a"/>
    <w:qFormat/>
    <w:pPr>
      <w:tabs>
        <w:tab w:val="center" w:pos="4153"/>
        <w:tab w:val="right" w:pos="8306"/>
      </w:tabs>
      <w:snapToGrid w:val="0"/>
      <w:jc w:val="left"/>
    </w:pPr>
    <w:rPr>
      <w:sz w:val="18"/>
    </w:rPr>
  </w:style>
  <w:style w:type="paragraph" w:styleId="a8">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4">
    <w:name w:val="toc 4"/>
    <w:basedOn w:val="a"/>
    <w:next w:val="a"/>
    <w:uiPriority w:val="39"/>
    <w:qFormat/>
    <w:pPr>
      <w:ind w:leftChars="600" w:left="600"/>
    </w:pPr>
    <w:rPr>
      <w:rFonts w:cs="Arial"/>
    </w:rPr>
  </w:style>
  <w:style w:type="paragraph" w:styleId="TOC6">
    <w:name w:val="toc 6"/>
    <w:basedOn w:val="a"/>
    <w:next w:val="a"/>
    <w:uiPriority w:val="39"/>
    <w:qFormat/>
    <w:pPr>
      <w:ind w:leftChars="1000" w:left="1000"/>
    </w:pPr>
    <w:rPr>
      <w:rFonts w:cs="Arial"/>
    </w:rPr>
  </w:style>
  <w:style w:type="paragraph" w:styleId="TOC2">
    <w:name w:val="toc 2"/>
    <w:basedOn w:val="a"/>
    <w:next w:val="a"/>
    <w:uiPriority w:val="39"/>
    <w:qFormat/>
    <w:pPr>
      <w:ind w:leftChars="200" w:left="200"/>
    </w:pPr>
  </w:style>
  <w:style w:type="paragraph" w:styleId="TOC9">
    <w:name w:val="toc 9"/>
    <w:basedOn w:val="a"/>
    <w:next w:val="a"/>
    <w:uiPriority w:val="39"/>
    <w:qFormat/>
    <w:pPr>
      <w:ind w:leftChars="1600" w:left="1600"/>
    </w:pPr>
    <w:rPr>
      <w:rFonts w:cs="Arial"/>
    </w:rPr>
  </w:style>
  <w:style w:type="paragraph" w:styleId="a9">
    <w:name w:val="Normal (Web)"/>
    <w:basedOn w:val="a"/>
    <w:qFormat/>
    <w:rPr>
      <w:sz w:val="24"/>
    </w:rPr>
  </w:style>
  <w:style w:type="paragraph" w:styleId="aa">
    <w:name w:val="Body Text First Indent"/>
    <w:basedOn w:val="a4"/>
    <w:next w:val="20"/>
    <w:qFormat/>
    <w:pPr>
      <w:adjustRightInd w:val="0"/>
      <w:snapToGrid w:val="0"/>
      <w:spacing w:after="0" w:line="240" w:lineRule="atLeast"/>
      <w:jc w:val="center"/>
    </w:pPr>
    <w:rPr>
      <w:rFonts w:eastAsia="彩虹黑体"/>
      <w:color w:val="FF0000"/>
      <w:spacing w:val="-20"/>
      <w:w w:val="90"/>
      <w:kern w:val="0"/>
      <w:sz w:val="28"/>
    </w:rPr>
  </w:style>
  <w:style w:type="character" w:styleId="ab">
    <w:name w:val="FollowedHyperlink"/>
    <w:basedOn w:val="a0"/>
    <w:qFormat/>
    <w:rPr>
      <w:color w:val="954F72" w:themeColor="followedHyperlink"/>
      <w:u w:val="single"/>
    </w:rPr>
  </w:style>
  <w:style w:type="character" w:styleId="ac">
    <w:name w:val="Hyperlink"/>
    <w:basedOn w:val="a0"/>
    <w:uiPriority w:val="99"/>
    <w:qFormat/>
    <w:rPr>
      <w:color w:val="0563C1"/>
      <w:u w:val="single"/>
    </w:rPr>
  </w:style>
  <w:style w:type="character" w:styleId="ad">
    <w:name w:val="annotation reference"/>
    <w:basedOn w:val="a0"/>
    <w:qFormat/>
    <w:rPr>
      <w:sz w:val="21"/>
      <w:szCs w:val="21"/>
    </w:rPr>
  </w:style>
  <w:style w:type="character" w:customStyle="1" w:styleId="10">
    <w:name w:val="标题 1 字符"/>
    <w:basedOn w:val="a0"/>
    <w:link w:val="1"/>
    <w:qFormat/>
    <w:rPr>
      <w:rFonts w:ascii="Calibri" w:eastAsia="宋体" w:hAnsi="Calibri" w:cs="Times New Roman"/>
      <w:b/>
      <w:kern w:val="44"/>
      <w:sz w:val="44"/>
      <w:szCs w:val="22"/>
      <w:lang w:val="en-US" w:eastAsia="zh-CN" w:bidi="ar-SA"/>
    </w:rPr>
  </w:style>
  <w:style w:type="character" w:customStyle="1" w:styleId="21">
    <w:name w:val="标题 2 字符"/>
    <w:basedOn w:val="a0"/>
    <w:link w:val="2"/>
    <w:qFormat/>
    <w:rPr>
      <w:rFonts w:ascii="Calibri Light" w:eastAsia="宋体" w:hAnsi="Calibri Light" w:cs="Times New Roman"/>
      <w:b/>
      <w:bCs/>
      <w:color w:val="000000"/>
      <w:kern w:val="2"/>
      <w:sz w:val="32"/>
      <w:szCs w:val="32"/>
      <w:lang w:val="en-US" w:eastAsia="zh-CN" w:bidi="ar-SA"/>
    </w:rPr>
  </w:style>
  <w:style w:type="character" w:customStyle="1" w:styleId="30">
    <w:name w:val="标题 3 字符"/>
    <w:basedOn w:val="a0"/>
    <w:link w:val="3"/>
    <w:qFormat/>
    <w:rPr>
      <w:rFonts w:ascii="Calibri" w:eastAsia="宋体" w:hAnsi="Calibri" w:cs="Times New Roman"/>
      <w:b/>
      <w:bCs/>
      <w:color w:val="000000"/>
      <w:kern w:val="2"/>
      <w:sz w:val="32"/>
      <w:szCs w:val="32"/>
      <w:lang w:val="en-US" w:eastAsia="zh-CN" w:bidi="ar-SA"/>
    </w:rPr>
  </w:style>
  <w:style w:type="character" w:customStyle="1" w:styleId="40">
    <w:name w:val="标题 4 字符"/>
    <w:basedOn w:val="a0"/>
    <w:link w:val="4"/>
    <w:qFormat/>
    <w:rPr>
      <w:rFonts w:ascii="Arial" w:eastAsia="黑体" w:hAnsi="Arial" w:cs="Times New Roman"/>
      <w:b/>
      <w:kern w:val="2"/>
      <w:sz w:val="28"/>
      <w:szCs w:val="22"/>
      <w:lang w:val="en-US" w:eastAsia="zh-CN" w:bidi="ar-SA"/>
    </w:rPr>
  </w:style>
  <w:style w:type="character" w:customStyle="1" w:styleId="50">
    <w:name w:val="标题 5 字符"/>
    <w:basedOn w:val="a0"/>
    <w:link w:val="5"/>
    <w:qFormat/>
    <w:rPr>
      <w:rFonts w:ascii="Calibri" w:eastAsia="宋体" w:hAnsi="Calibri" w:cs="Times New Roman"/>
      <w:b/>
      <w:kern w:val="2"/>
      <w:sz w:val="28"/>
      <w:szCs w:val="22"/>
      <w:lang w:val="en-US" w:eastAsia="zh-CN" w:bidi="ar-SA"/>
    </w:rPr>
  </w:style>
  <w:style w:type="character" w:customStyle="1" w:styleId="60">
    <w:name w:val="标题 6 字符"/>
    <w:basedOn w:val="a0"/>
    <w:link w:val="6"/>
    <w:qFormat/>
    <w:rPr>
      <w:rFonts w:ascii="Arial" w:eastAsia="黑体" w:hAnsi="Arial" w:cs="Times New Roman"/>
      <w:b/>
      <w:kern w:val="2"/>
      <w:sz w:val="24"/>
      <w:szCs w:val="22"/>
      <w:lang w:val="en-US" w:eastAsia="zh-CN" w:bidi="ar-SA"/>
    </w:rPr>
  </w:style>
  <w:style w:type="character" w:customStyle="1" w:styleId="70">
    <w:name w:val="标题 7 字符"/>
    <w:basedOn w:val="a0"/>
    <w:link w:val="7"/>
    <w:qFormat/>
    <w:rPr>
      <w:rFonts w:ascii="Calibri" w:eastAsia="宋体" w:hAnsi="Calibri" w:cs="Times New Roman"/>
      <w:b/>
      <w:kern w:val="2"/>
      <w:sz w:val="24"/>
      <w:szCs w:val="22"/>
      <w:lang w:val="en-US" w:eastAsia="zh-CN" w:bidi="ar-SA"/>
    </w:rPr>
  </w:style>
  <w:style w:type="character" w:customStyle="1" w:styleId="80">
    <w:name w:val="标题 8 字符"/>
    <w:basedOn w:val="a0"/>
    <w:link w:val="8"/>
    <w:qFormat/>
    <w:rPr>
      <w:rFonts w:ascii="Arial" w:eastAsia="黑体" w:hAnsi="Arial" w:cs="Times New Roman"/>
      <w:kern w:val="2"/>
      <w:sz w:val="24"/>
      <w:szCs w:val="22"/>
      <w:lang w:val="en-US" w:eastAsia="zh-CN" w:bidi="ar-SA"/>
    </w:rPr>
  </w:style>
  <w:style w:type="character" w:customStyle="1" w:styleId="90">
    <w:name w:val="标题 9 字符"/>
    <w:basedOn w:val="a0"/>
    <w:link w:val="9"/>
    <w:qFormat/>
    <w:rPr>
      <w:rFonts w:ascii="Arial" w:eastAsia="黑体" w:hAnsi="Arial" w:cs="Times New Roman"/>
      <w:kern w:val="2"/>
      <w:sz w:val="21"/>
      <w:szCs w:val="22"/>
      <w:lang w:val="en-US" w:eastAsia="zh-CN" w:bidi="ar-SA"/>
    </w:rPr>
  </w:style>
  <w:style w:type="paragraph" w:customStyle="1" w:styleId="index61">
    <w:name w:val="index 61"/>
    <w:next w:val="a"/>
    <w:qFormat/>
    <w:pPr>
      <w:ind w:leftChars="1000" w:left="1000"/>
      <w:jc w:val="both"/>
    </w:pPr>
    <w:rPr>
      <w:rFonts w:ascii="Calibri" w:hAnsi="Calibri" w:cs="Times New Roman"/>
      <w:kern w:val="2"/>
      <w:sz w:val="21"/>
      <w:szCs w:val="22"/>
    </w:rPr>
  </w:style>
  <w:style w:type="paragraph" w:customStyle="1" w:styleId="52">
    <w:name w:val="标题5"/>
    <w:basedOn w:val="5"/>
    <w:next w:val="a"/>
    <w:qFormat/>
    <w:rPr>
      <w:b w:val="0"/>
    </w:rPr>
  </w:style>
  <w:style w:type="paragraph" w:customStyle="1" w:styleId="Ae">
    <w:name w:val="正文 A"/>
    <w:qFormat/>
    <w:pPr>
      <w:widowControl w:val="0"/>
      <w:jc w:val="both"/>
    </w:pPr>
    <w:rPr>
      <w:rFonts w:ascii="宋体" w:hAnsi="宋体"/>
      <w:color w:val="000000"/>
      <w:kern w:val="2"/>
      <w:sz w:val="24"/>
      <w:szCs w:val="24"/>
      <w:u w:color="000000"/>
    </w:rPr>
  </w:style>
  <w:style w:type="character" w:customStyle="1" w:styleId="11">
    <w:name w:val="未处理的提及1"/>
    <w:basedOn w:val="a0"/>
    <w:qFormat/>
    <w:rPr>
      <w:color w:val="605E5C"/>
      <w:shd w:val="clear" w:color="auto" w:fill="E1DFDD"/>
    </w:rPr>
  </w:style>
  <w:style w:type="character" w:customStyle="1" w:styleId="22">
    <w:name w:val="未处理的提及2"/>
    <w:basedOn w:val="a0"/>
    <w:qFormat/>
    <w:rPr>
      <w:color w:val="605E5C"/>
      <w:shd w:val="clear" w:color="auto" w:fill="E1DFDD"/>
    </w:rPr>
  </w:style>
  <w:style w:type="paragraph" w:styleId="af">
    <w:name w:val="List Paragraph"/>
    <w:basedOn w:val="a"/>
    <w:qFormat/>
    <w:pPr>
      <w:ind w:firstLineChars="200" w:firstLine="200"/>
    </w:pPr>
  </w:style>
  <w:style w:type="character" w:customStyle="1" w:styleId="31">
    <w:name w:val="未处理的提及3"/>
    <w:basedOn w:val="a0"/>
    <w:qFormat/>
    <w:rPr>
      <w:color w:val="605E5C"/>
      <w:shd w:val="clear" w:color="auto" w:fill="E1DFDD"/>
    </w:rPr>
  </w:style>
  <w:style w:type="paragraph" w:customStyle="1" w:styleId="210">
    <w:name w:val="正文文本首行缩进 21"/>
    <w:basedOn w:val="a"/>
    <w:qFormat/>
    <w:pPr>
      <w:spacing w:after="120"/>
      <w:ind w:leftChars="200" w:left="200" w:firstLineChars="200" w:firstLine="200"/>
    </w:pPr>
    <w:rPr>
      <w:rFonts w:ascii="Times New Roman" w:hAnsi="Times New Roman" w:cs="宋体"/>
      <w:szCs w:val="21"/>
    </w:rPr>
  </w:style>
  <w:style w:type="character" w:customStyle="1" w:styleId="41">
    <w:name w:val="未处理的提及4"/>
    <w:basedOn w:val="a0"/>
    <w:uiPriority w:val="99"/>
    <w:semiHidden/>
    <w:unhideWhenUsed/>
    <w:qFormat/>
    <w:rPr>
      <w:color w:val="605E5C"/>
      <w:shd w:val="clear" w:color="auto" w:fill="E1DFDD"/>
    </w:rPr>
  </w:style>
  <w:style w:type="paragraph" w:customStyle="1" w:styleId="12">
    <w:name w:val="正文1"/>
    <w:qFormat/>
    <w:pPr>
      <w:widowControl w:val="0"/>
      <w:jc w:val="both"/>
    </w:pPr>
    <w:rPr>
      <w:rFonts w:cs="Times New Roman"/>
      <w:kern w:val="2"/>
      <w:sz w:val="21"/>
      <w:szCs w:val="24"/>
    </w:rPr>
  </w:style>
  <w:style w:type="character" w:customStyle="1" w:styleId="53">
    <w:name w:val="未处理的提及5"/>
    <w:basedOn w:val="a0"/>
    <w:uiPriority w:val="99"/>
    <w:semiHidden/>
    <w:unhideWhenUsed/>
    <w:rPr>
      <w:color w:val="605E5C"/>
      <w:shd w:val="clear" w:color="auto" w:fill="E1DFDD"/>
    </w:rPr>
  </w:style>
  <w:style w:type="character" w:styleId="af0">
    <w:name w:val="Unresolved Mention"/>
    <w:basedOn w:val="a0"/>
    <w:uiPriority w:val="99"/>
    <w:semiHidden/>
    <w:unhideWhenUsed/>
    <w:rsid w:val="00DC0CA1"/>
    <w:rPr>
      <w:color w:val="605E5C"/>
      <w:shd w:val="clear" w:color="auto" w:fill="E1DFDD"/>
    </w:rPr>
  </w:style>
  <w:style w:type="paragraph" w:styleId="af1">
    <w:name w:val="Revision"/>
    <w:hidden/>
    <w:uiPriority w:val="99"/>
    <w:semiHidden/>
    <w:rsid w:val="00F87501"/>
    <w:rPr>
      <w:rFonts w:ascii="Calibri" w:hAnsi="Calibri" w:cs="Times New Roman"/>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8.jpe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jpeg"/><Relationship Id="rId5" Type="http://schemas.openxmlformats.org/officeDocument/2006/relationships/settings" Target="settings.xml"/><Relationship Id="rId95" Type="http://schemas.openxmlformats.org/officeDocument/2006/relationships/image" Target="media/image84.jpeg"/><Relationship Id="rId160" Type="http://schemas.openxmlformats.org/officeDocument/2006/relationships/image" Target="media/image149.jpeg"/><Relationship Id="rId22" Type="http://schemas.openxmlformats.org/officeDocument/2006/relationships/image" Target="media/image11.pn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image" Target="media/image107.jpeg"/><Relationship Id="rId139" Type="http://schemas.openxmlformats.org/officeDocument/2006/relationships/image" Target="media/image128.jpeg"/><Relationship Id="rId85" Type="http://schemas.openxmlformats.org/officeDocument/2006/relationships/image" Target="media/image74.jpeg"/><Relationship Id="rId150" Type="http://schemas.openxmlformats.org/officeDocument/2006/relationships/image" Target="media/image139.jpeg"/><Relationship Id="rId12" Type="http://schemas.openxmlformats.org/officeDocument/2006/relationships/image" Target="media/image4.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jpeg"/><Relationship Id="rId59" Type="http://schemas.openxmlformats.org/officeDocument/2006/relationships/image" Target="media/image48.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eg"/><Relationship Id="rId129" Type="http://schemas.openxmlformats.org/officeDocument/2006/relationships/image" Target="media/image118.pn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jpeg"/><Relationship Id="rId60" Type="http://schemas.openxmlformats.org/officeDocument/2006/relationships/image" Target="media/image49.jpeg"/><Relationship Id="rId65" Type="http://schemas.openxmlformats.org/officeDocument/2006/relationships/image" Target="media/image54.jpeg"/><Relationship Id="rId81" Type="http://schemas.openxmlformats.org/officeDocument/2006/relationships/image" Target="media/image70.jpe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png"/><Relationship Id="rId13" Type="http://schemas.openxmlformats.org/officeDocument/2006/relationships/comments" Target="comments.xm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jpeg"/><Relationship Id="rId82" Type="http://schemas.openxmlformats.org/officeDocument/2006/relationships/image" Target="media/image71.jpeg"/><Relationship Id="rId152" Type="http://schemas.openxmlformats.org/officeDocument/2006/relationships/image" Target="media/image141.jpeg"/><Relationship Id="rId19" Type="http://schemas.openxmlformats.org/officeDocument/2006/relationships/image" Target="media/image8.png"/><Relationship Id="rId14" Type="http://schemas.microsoft.com/office/2011/relationships/commentsExtended" Target="commentsExtended.xml"/><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microsoft.com/office/2011/relationships/people" Target="peop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5.jpeg"/><Relationship Id="rId137" Type="http://schemas.openxmlformats.org/officeDocument/2006/relationships/image" Target="media/image126.png"/><Relationship Id="rId158" Type="http://schemas.openxmlformats.org/officeDocument/2006/relationships/image" Target="media/image147.jpe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jpeg"/><Relationship Id="rId132" Type="http://schemas.openxmlformats.org/officeDocument/2006/relationships/image" Target="media/image121.png"/><Relationship Id="rId153" Type="http://schemas.openxmlformats.org/officeDocument/2006/relationships/image" Target="media/image142.jpeg"/><Relationship Id="rId15" Type="http://schemas.microsoft.com/office/2016/09/relationships/commentsIds" Target="commentsIds.xml"/><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image" Target="media/image57.jpeg"/><Relationship Id="rId89" Type="http://schemas.openxmlformats.org/officeDocument/2006/relationships/image" Target="media/image78.jpeg"/><Relationship Id="rId112" Type="http://schemas.openxmlformats.org/officeDocument/2006/relationships/image" Target="media/image101.jpeg"/><Relationship Id="rId133" Type="http://schemas.openxmlformats.org/officeDocument/2006/relationships/image" Target="media/image122.jpeg"/><Relationship Id="rId154" Type="http://schemas.openxmlformats.org/officeDocument/2006/relationships/image" Target="media/image143.jpeg"/><Relationship Id="rId16" Type="http://schemas.openxmlformats.org/officeDocument/2006/relationships/image" Target="media/image5.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79.jpe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jpe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jpeg"/><Relationship Id="rId155" Type="http://schemas.openxmlformats.org/officeDocument/2006/relationships/image" Target="media/image144.jpeg"/></Relationships>
</file>

<file path=word/theme/theme1.xml><?xml version="1.0" encoding="utf-8"?>
<a:theme xmlns:a="http://schemas.openxmlformats.org/drawingml/2006/main" name="Office 主题">
  <a:themeElements>
    <a:clrScheme name="Office 主题">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主题">
      <a:majorFont>
        <a:latin typeface=""/>
        <a:ea typeface=""/>
        <a:cs typeface=""/>
      </a:majorFont>
      <a:minorFont>
        <a:latin typeface=""/>
        <a:ea typeface=""/>
        <a:cs typeface=""/>
      </a:minorFont>
    </a:fontScheme>
    <a:fmtScheme name="Office 主题">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1"/>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1"/>
        </a:gradFill>
      </a:fillStyleLst>
      <a:lnStyleLst>
        <a:ln w="6350" cap="flat" cmpd="sng">
          <a:solidFill>
            <a:schemeClr val="phClr"/>
          </a:solidFill>
          <a:prstDash val="solid"/>
          <a:miter/>
        </a:ln>
        <a:ln w="12700" cap="flat" cmpd="sng">
          <a:solidFill>
            <a:schemeClr val="phClr"/>
          </a:solidFill>
          <a:prstDash val="solid"/>
          <a:miter/>
        </a:ln>
        <a:ln w="19050" cap="flat" cmpd="sng">
          <a:solidFill>
            <a:schemeClr val="phClr"/>
          </a:solidFill>
          <a:prstDash val="solid"/>
          <a:miter/>
        </a:ln>
      </a:lnStyleLst>
      <a:effectStyleLst>
        <a:effectStyle>
          <a:effectLst/>
        </a:effectStyle>
        <a:effectStyle>
          <a:effectLst/>
        </a:effectStyle>
        <a:effectStyle>
          <a:effectLst>
            <a:outerShdw blurRad="57150" dist="19050" dir="5400000" algn="ctr" rotWithShape="0">
              <a:srgbClr val="000000">
                <a:alpha val="62745"/>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BF6E45-F86B-46D0-94E4-A4F3D8DED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106</Pages>
  <Words>3595</Words>
  <Characters>20492</Characters>
  <Application>Microsoft Office Word</Application>
  <DocSecurity>0</DocSecurity>
  <Lines>170</Lines>
  <Paragraphs>48</Paragraphs>
  <ScaleCrop>false</ScaleCrop>
  <Company/>
  <LinksUpToDate>false</LinksUpToDate>
  <CharactersWithSpaces>24039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啥</dc:creator>
  <cp:lastModifiedBy>正君 王</cp:lastModifiedBy>
  <cp:revision>13</cp:revision>
  <dcterms:created xsi:type="dcterms:W3CDTF">2025-09-01T07:55:00Z</dcterms:created>
  <dcterms:modified xsi:type="dcterms:W3CDTF">2025-09-03T03:10:00Z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ICV">
    <vt:lpwstr>566D0B6635EFA762E5ED056863940E97_43</vt:lpwstr>
  </property>
</Properties>
</file>